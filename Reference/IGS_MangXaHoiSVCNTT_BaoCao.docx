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4A77" w:rsidRPr="00131A88" w:rsidRDefault="00494A77" w:rsidP="00396A24">
      <w:pPr>
        <w:jc w:val="center"/>
        <w:rPr>
          <w:b/>
          <w:sz w:val="34"/>
          <w:szCs w:val="26"/>
        </w:rPr>
      </w:pPr>
      <w:bookmarkStart w:id="0" w:name="_GoBack"/>
      <w:bookmarkEnd w:id="0"/>
      <w:r w:rsidRPr="00131A88">
        <w:rPr>
          <w:b/>
          <w:sz w:val="30"/>
        </w:rPr>
        <w:t>ĐẠI HỌC QUỐC GIA TP. HỒ CHÍ MINH</w:t>
      </w:r>
    </w:p>
    <w:p w:rsidR="00494A77" w:rsidRPr="00131A88" w:rsidRDefault="00494A77" w:rsidP="00396A24">
      <w:pPr>
        <w:spacing w:before="60" w:after="60"/>
        <w:jc w:val="center"/>
        <w:rPr>
          <w:b/>
          <w:szCs w:val="26"/>
        </w:rPr>
      </w:pPr>
      <w:r w:rsidRPr="00131A88">
        <w:rPr>
          <w:b/>
          <w:sz w:val="32"/>
          <w:szCs w:val="32"/>
        </w:rPr>
        <w:t>TRƯỜNG ĐẠI HỌC CÔNG NGHỆ THÔNG TIN</w:t>
      </w:r>
    </w:p>
    <w:p w:rsidR="00494A77" w:rsidRPr="00131A88" w:rsidRDefault="00494A77" w:rsidP="00396A24">
      <w:pPr>
        <w:tabs>
          <w:tab w:val="center" w:pos="4568"/>
          <w:tab w:val="left" w:pos="6120"/>
        </w:tabs>
        <w:jc w:val="center"/>
        <w:rPr>
          <w:sz w:val="28"/>
        </w:rPr>
      </w:pPr>
      <w:r w:rsidRPr="00131A88">
        <w:rPr>
          <w:b/>
          <w:sz w:val="32"/>
          <w:szCs w:val="32"/>
        </w:rPr>
        <w:t>KHOA CÔNG NGHỆ PHẦN MỀM</w:t>
      </w:r>
    </w:p>
    <w:p w:rsidR="00494A77" w:rsidRPr="00131A88" w:rsidRDefault="00494A77" w:rsidP="00396A24">
      <w:pPr>
        <w:jc w:val="center"/>
        <w:rPr>
          <w:b/>
          <w:sz w:val="28"/>
        </w:rPr>
      </w:pPr>
    </w:p>
    <w:p w:rsidR="00494A77" w:rsidRPr="00131A88" w:rsidRDefault="00494A77" w:rsidP="00396A24">
      <w:pPr>
        <w:jc w:val="center"/>
        <w:rPr>
          <w:b/>
          <w:sz w:val="28"/>
          <w:lang w:val="en-US"/>
        </w:rPr>
      </w:pPr>
      <w:r w:rsidRPr="00131A88">
        <w:rPr>
          <w:b/>
          <w:sz w:val="28"/>
        </w:rPr>
        <w:t>NGUYỄN HỮU TOÀN</w:t>
      </w:r>
    </w:p>
    <w:p w:rsidR="00494A77" w:rsidRPr="00131A88" w:rsidRDefault="00494A77" w:rsidP="00396A24">
      <w:pPr>
        <w:jc w:val="center"/>
        <w:rPr>
          <w:b/>
          <w:sz w:val="28"/>
          <w:lang w:val="en-US"/>
        </w:rPr>
      </w:pPr>
      <w:r w:rsidRPr="00131A88">
        <w:rPr>
          <w:b/>
          <w:sz w:val="28"/>
          <w:lang w:val="en-US"/>
        </w:rPr>
        <w:t>NGUYỄN HOÀNG KHA</w:t>
      </w:r>
    </w:p>
    <w:p w:rsidR="00494A77" w:rsidRPr="00131A88" w:rsidRDefault="00494A77" w:rsidP="00396A24">
      <w:pPr>
        <w:jc w:val="center"/>
        <w:rPr>
          <w:b/>
          <w:sz w:val="28"/>
        </w:rPr>
      </w:pPr>
    </w:p>
    <w:p w:rsidR="00494A77" w:rsidRPr="00131A88" w:rsidRDefault="00494A77" w:rsidP="00396A24">
      <w:pPr>
        <w:jc w:val="center"/>
        <w:rPr>
          <w:b/>
          <w:sz w:val="28"/>
        </w:rPr>
      </w:pPr>
    </w:p>
    <w:p w:rsidR="00DD15E9" w:rsidRDefault="00DD15E9" w:rsidP="00396A24">
      <w:pPr>
        <w:jc w:val="center"/>
        <w:rPr>
          <w:b/>
          <w:sz w:val="32"/>
          <w:szCs w:val="32"/>
        </w:rPr>
      </w:pPr>
    </w:p>
    <w:p w:rsidR="00494A77" w:rsidRPr="00131A88" w:rsidRDefault="00494A77" w:rsidP="00396A24">
      <w:pPr>
        <w:jc w:val="center"/>
        <w:rPr>
          <w:b/>
          <w:sz w:val="28"/>
        </w:rPr>
      </w:pPr>
      <w:r w:rsidRPr="00131A88">
        <w:rPr>
          <w:b/>
          <w:sz w:val="32"/>
          <w:szCs w:val="32"/>
        </w:rPr>
        <w:t>KHÓA LUẬN TỐT NGHIỆP</w:t>
      </w:r>
    </w:p>
    <w:p w:rsidR="00494A77" w:rsidRPr="00131A88" w:rsidRDefault="00E52175" w:rsidP="00396A24">
      <w:pPr>
        <w:jc w:val="center"/>
        <w:rPr>
          <w:b/>
          <w:sz w:val="36"/>
          <w:szCs w:val="36"/>
          <w:lang w:val="en-US"/>
        </w:rPr>
      </w:pPr>
      <w:r w:rsidRPr="00131A88">
        <w:rPr>
          <w:b/>
          <w:sz w:val="36"/>
          <w:szCs w:val="36"/>
          <w:lang w:val="en-US"/>
        </w:rPr>
        <w:t xml:space="preserve">IGS - </w:t>
      </w:r>
      <w:r w:rsidR="00494A77" w:rsidRPr="00131A88">
        <w:rPr>
          <w:b/>
          <w:sz w:val="36"/>
          <w:szCs w:val="36"/>
          <w:lang w:val="en-US"/>
        </w:rPr>
        <w:t>MẠNG XÃ HỘI HỌC TẬP DÀNH CHO</w:t>
      </w:r>
    </w:p>
    <w:p w:rsidR="00494A77" w:rsidRPr="00131A88" w:rsidRDefault="00494A77" w:rsidP="00396A24">
      <w:pPr>
        <w:jc w:val="center"/>
        <w:rPr>
          <w:rFonts w:cs="Cambria"/>
          <w:b/>
          <w:sz w:val="36"/>
          <w:szCs w:val="36"/>
          <w:lang w:val="en-US"/>
        </w:rPr>
      </w:pPr>
      <w:r w:rsidRPr="00131A88">
        <w:rPr>
          <w:b/>
          <w:sz w:val="36"/>
          <w:szCs w:val="36"/>
          <w:lang w:val="en-US"/>
        </w:rPr>
        <w:t>SINH VIÊN CÔNG NGHỆ THÔNG TIN</w:t>
      </w:r>
    </w:p>
    <w:p w:rsidR="00494A77" w:rsidRPr="00131A88" w:rsidRDefault="00494A77" w:rsidP="00396A24">
      <w:pPr>
        <w:jc w:val="center"/>
        <w:rPr>
          <w:rFonts w:cs="Cambria"/>
          <w:sz w:val="28"/>
        </w:rPr>
      </w:pPr>
    </w:p>
    <w:p w:rsidR="005A2DC3" w:rsidRPr="00131A88" w:rsidRDefault="005A2DC3" w:rsidP="00396A24">
      <w:pPr>
        <w:jc w:val="center"/>
        <w:rPr>
          <w:rFonts w:cs="Cambria"/>
          <w:sz w:val="28"/>
        </w:rPr>
      </w:pPr>
    </w:p>
    <w:p w:rsidR="005A2DC3" w:rsidRPr="00131A88" w:rsidRDefault="005A2DC3" w:rsidP="00396A24">
      <w:pPr>
        <w:jc w:val="center"/>
        <w:rPr>
          <w:rFonts w:cs="Cambria"/>
          <w:sz w:val="28"/>
        </w:rPr>
      </w:pPr>
    </w:p>
    <w:p w:rsidR="00494A77" w:rsidRPr="00131A88" w:rsidRDefault="00494A77" w:rsidP="00396A24">
      <w:pPr>
        <w:jc w:val="center"/>
        <w:rPr>
          <w:rFonts w:cs="Cambria"/>
          <w:sz w:val="28"/>
        </w:rPr>
      </w:pPr>
    </w:p>
    <w:p w:rsidR="00494A77" w:rsidRPr="00131A88" w:rsidRDefault="00494A77" w:rsidP="00396A24">
      <w:pPr>
        <w:jc w:val="center"/>
        <w:rPr>
          <w:b/>
          <w:sz w:val="28"/>
        </w:rPr>
      </w:pPr>
      <w:r w:rsidRPr="00131A88">
        <w:rPr>
          <w:b/>
          <w:sz w:val="28"/>
        </w:rPr>
        <w:t>KỸ SƯ NGÀNH KỸ THUẬT PHẦN MỀM</w:t>
      </w:r>
    </w:p>
    <w:p w:rsidR="00494A77" w:rsidRPr="00131A88" w:rsidRDefault="00494A77" w:rsidP="00396A24">
      <w:pPr>
        <w:jc w:val="center"/>
        <w:rPr>
          <w:rFonts w:cs="Cambria"/>
          <w:b/>
          <w:szCs w:val="26"/>
        </w:rPr>
      </w:pPr>
    </w:p>
    <w:p w:rsidR="00097033" w:rsidRPr="00131A88" w:rsidRDefault="00097033" w:rsidP="00396A24">
      <w:pPr>
        <w:jc w:val="center"/>
        <w:rPr>
          <w:b/>
          <w:szCs w:val="26"/>
        </w:rPr>
      </w:pPr>
    </w:p>
    <w:p w:rsidR="004C230B" w:rsidRPr="00131A88" w:rsidRDefault="004C230B" w:rsidP="00396A24">
      <w:pPr>
        <w:jc w:val="center"/>
        <w:rPr>
          <w:b/>
          <w:szCs w:val="26"/>
        </w:rPr>
      </w:pPr>
    </w:p>
    <w:p w:rsidR="00494A77" w:rsidRPr="00131A88" w:rsidRDefault="00494A77" w:rsidP="00396A24">
      <w:pPr>
        <w:jc w:val="center"/>
        <w:rPr>
          <w:b/>
          <w:szCs w:val="26"/>
          <w:lang w:val="en-US"/>
        </w:rPr>
        <w:sectPr w:rsidR="00494A77" w:rsidRPr="00131A88" w:rsidSect="00DD15E9">
          <w:footnotePr>
            <w:numRestart w:val="eachPage"/>
          </w:footnotePr>
          <w:pgSz w:w="11906" w:h="16838" w:code="9"/>
          <w:pgMar w:top="1134" w:right="1134" w:bottom="1134" w:left="1985" w:header="737" w:footer="737" w:gutter="0"/>
          <w:pgBorders w:display="firstPage">
            <w:top w:val="thinThickSmallGap" w:sz="24" w:space="20" w:color="auto"/>
            <w:left w:val="thinThickSmallGap" w:sz="24" w:space="16" w:color="auto"/>
            <w:bottom w:val="thickThinSmallGap" w:sz="24" w:space="15" w:color="auto"/>
            <w:right w:val="thickThinSmallGap" w:sz="24" w:space="16" w:color="auto"/>
          </w:pgBorders>
          <w:cols w:space="708"/>
          <w:docGrid w:linePitch="360"/>
        </w:sectPr>
      </w:pPr>
      <w:r w:rsidRPr="00131A88">
        <w:rPr>
          <w:b/>
          <w:szCs w:val="26"/>
        </w:rPr>
        <w:t xml:space="preserve">TP. HỒ CHÍ MINH, </w:t>
      </w:r>
      <w:r w:rsidRPr="00131A88">
        <w:rPr>
          <w:b/>
          <w:szCs w:val="26"/>
          <w:lang w:val="en-US"/>
        </w:rPr>
        <w:t>2014</w:t>
      </w:r>
    </w:p>
    <w:p w:rsidR="00494A77" w:rsidRPr="00131A88" w:rsidRDefault="00494A77" w:rsidP="00396A24">
      <w:pPr>
        <w:jc w:val="center"/>
        <w:rPr>
          <w:rFonts w:cs="Times New Roman"/>
          <w:b/>
          <w:sz w:val="28"/>
          <w:szCs w:val="28"/>
        </w:rPr>
      </w:pPr>
      <w:r w:rsidRPr="00131A88">
        <w:rPr>
          <w:rFonts w:cs="Times New Roman"/>
          <w:b/>
          <w:sz w:val="28"/>
          <w:szCs w:val="28"/>
        </w:rPr>
        <w:lastRenderedPageBreak/>
        <w:t>ĐẠI HỌC QUỐC GIA TP. HỒ CHÍ MINH</w:t>
      </w:r>
    </w:p>
    <w:p w:rsidR="00494A77" w:rsidRPr="00131A88" w:rsidRDefault="00494A77" w:rsidP="00396A24">
      <w:pPr>
        <w:jc w:val="center"/>
        <w:rPr>
          <w:rFonts w:cs="Times New Roman"/>
          <w:b/>
          <w:sz w:val="28"/>
          <w:szCs w:val="28"/>
        </w:rPr>
      </w:pPr>
      <w:r w:rsidRPr="00131A88">
        <w:rPr>
          <w:rFonts w:cs="Times New Roman"/>
          <w:b/>
          <w:sz w:val="28"/>
          <w:szCs w:val="28"/>
        </w:rPr>
        <w:t>TRƯỜNG ĐẠI HỌC CÔNG NGHỆ THÔNG TIN</w:t>
      </w:r>
    </w:p>
    <w:p w:rsidR="00494A77" w:rsidRPr="00131A88" w:rsidRDefault="00494A77" w:rsidP="00396A24">
      <w:pPr>
        <w:jc w:val="center"/>
        <w:rPr>
          <w:rFonts w:cs="Times New Roman"/>
          <w:b/>
          <w:sz w:val="28"/>
          <w:szCs w:val="28"/>
        </w:rPr>
      </w:pPr>
      <w:r w:rsidRPr="00131A88">
        <w:rPr>
          <w:rFonts w:cs="Times New Roman"/>
          <w:b/>
          <w:sz w:val="28"/>
          <w:szCs w:val="28"/>
        </w:rPr>
        <w:t>KHOA CÔNG NGHỆ PHẦN MỀM</w:t>
      </w:r>
    </w:p>
    <w:p w:rsidR="00494A77" w:rsidRPr="00131A88" w:rsidRDefault="00494A77" w:rsidP="00396A24">
      <w:pPr>
        <w:jc w:val="center"/>
        <w:rPr>
          <w:rFonts w:cs="Times New Roman"/>
          <w:b/>
          <w:sz w:val="28"/>
          <w:szCs w:val="28"/>
        </w:rPr>
      </w:pPr>
    </w:p>
    <w:p w:rsidR="00494A77" w:rsidRPr="00131A88" w:rsidRDefault="00494A77" w:rsidP="00396A24">
      <w:pPr>
        <w:jc w:val="center"/>
        <w:rPr>
          <w:rFonts w:cs="Times New Roman"/>
          <w:b/>
          <w:sz w:val="28"/>
          <w:szCs w:val="28"/>
          <w:lang w:val="en-US"/>
        </w:rPr>
      </w:pPr>
      <w:r w:rsidRPr="00131A88">
        <w:rPr>
          <w:rFonts w:cs="Times New Roman"/>
          <w:b/>
          <w:sz w:val="28"/>
          <w:szCs w:val="28"/>
          <w:lang w:val="en-US"/>
        </w:rPr>
        <w:t>NGUYỄN HỮU TOÀN</w:t>
      </w:r>
      <w:r w:rsidRPr="00131A88">
        <w:rPr>
          <w:rFonts w:cs="Times New Roman"/>
          <w:b/>
          <w:sz w:val="28"/>
          <w:szCs w:val="28"/>
        </w:rPr>
        <w:t xml:space="preserve"> – </w:t>
      </w:r>
      <w:r w:rsidR="008958DE" w:rsidRPr="00131A88">
        <w:rPr>
          <w:rFonts w:cs="Times New Roman"/>
          <w:b/>
          <w:sz w:val="28"/>
          <w:szCs w:val="28"/>
          <w:lang w:val="en-US"/>
        </w:rPr>
        <w:t>09520445</w:t>
      </w:r>
    </w:p>
    <w:p w:rsidR="00494A77" w:rsidRPr="00131A88" w:rsidRDefault="00494A77" w:rsidP="00396A24">
      <w:pPr>
        <w:jc w:val="center"/>
        <w:rPr>
          <w:rFonts w:cs="Times New Roman"/>
          <w:b/>
          <w:sz w:val="28"/>
          <w:szCs w:val="28"/>
        </w:rPr>
      </w:pPr>
      <w:r w:rsidRPr="00131A88">
        <w:rPr>
          <w:rFonts w:cs="Times New Roman"/>
          <w:b/>
          <w:sz w:val="28"/>
          <w:szCs w:val="28"/>
          <w:lang w:val="en-US"/>
        </w:rPr>
        <w:t>NGUYỄN HOÀNG KHA - 09520126</w:t>
      </w:r>
    </w:p>
    <w:p w:rsidR="00494A77" w:rsidRPr="00131A88" w:rsidRDefault="00494A77" w:rsidP="00396A24">
      <w:pPr>
        <w:jc w:val="center"/>
        <w:rPr>
          <w:rFonts w:cs="Times New Roman"/>
          <w:b/>
          <w:sz w:val="28"/>
          <w:szCs w:val="28"/>
        </w:rPr>
      </w:pPr>
    </w:p>
    <w:p w:rsidR="00494A77" w:rsidRPr="00131A88" w:rsidRDefault="00494A77" w:rsidP="00396A24">
      <w:pPr>
        <w:jc w:val="center"/>
        <w:rPr>
          <w:rFonts w:cs="Times New Roman"/>
          <w:b/>
          <w:sz w:val="28"/>
          <w:szCs w:val="28"/>
        </w:rPr>
      </w:pPr>
    </w:p>
    <w:p w:rsidR="00DD15E9" w:rsidRDefault="00DD15E9" w:rsidP="00396A24">
      <w:pPr>
        <w:jc w:val="center"/>
        <w:rPr>
          <w:rFonts w:cs="Times New Roman"/>
          <w:b/>
          <w:sz w:val="28"/>
          <w:szCs w:val="28"/>
        </w:rPr>
      </w:pPr>
    </w:p>
    <w:p w:rsidR="00494A77" w:rsidRPr="00131A88" w:rsidRDefault="00494A77" w:rsidP="00396A24">
      <w:pPr>
        <w:jc w:val="center"/>
        <w:rPr>
          <w:rFonts w:cs="Times New Roman"/>
          <w:b/>
          <w:sz w:val="28"/>
          <w:szCs w:val="28"/>
        </w:rPr>
      </w:pPr>
      <w:r w:rsidRPr="00131A88">
        <w:rPr>
          <w:rFonts w:cs="Times New Roman"/>
          <w:b/>
          <w:sz w:val="28"/>
          <w:szCs w:val="28"/>
        </w:rPr>
        <w:t>KHÓA LUẬN TỐT NGHIỆP</w:t>
      </w:r>
    </w:p>
    <w:p w:rsidR="00494A77" w:rsidRPr="00131A88" w:rsidRDefault="00E52175" w:rsidP="00396A24">
      <w:pPr>
        <w:jc w:val="center"/>
        <w:rPr>
          <w:rFonts w:cs="Times New Roman"/>
          <w:b/>
          <w:sz w:val="28"/>
          <w:szCs w:val="28"/>
        </w:rPr>
      </w:pPr>
      <w:r w:rsidRPr="00131A88">
        <w:rPr>
          <w:rFonts w:cs="Times New Roman"/>
          <w:b/>
          <w:sz w:val="28"/>
          <w:szCs w:val="28"/>
          <w:lang w:val="en-US"/>
        </w:rPr>
        <w:t xml:space="preserve">IGS - </w:t>
      </w:r>
      <w:r w:rsidR="00494A77" w:rsidRPr="00131A88">
        <w:rPr>
          <w:rFonts w:cs="Times New Roman"/>
          <w:b/>
          <w:sz w:val="28"/>
          <w:szCs w:val="28"/>
        </w:rPr>
        <w:t>MẠNG XÃ HỘI HỌC TẬP DÀNH CHO</w:t>
      </w:r>
    </w:p>
    <w:p w:rsidR="00494A77" w:rsidRPr="00131A88" w:rsidRDefault="00494A77" w:rsidP="00396A24">
      <w:pPr>
        <w:jc w:val="center"/>
        <w:rPr>
          <w:rFonts w:cs="Times New Roman"/>
          <w:b/>
          <w:sz w:val="28"/>
          <w:szCs w:val="28"/>
        </w:rPr>
      </w:pPr>
      <w:r w:rsidRPr="00131A88">
        <w:rPr>
          <w:rFonts w:cs="Times New Roman"/>
          <w:b/>
          <w:sz w:val="28"/>
          <w:szCs w:val="28"/>
          <w:lang w:val="en-US"/>
        </w:rPr>
        <w:t>SINH VIÊN CÔNG NGHỆ THÔNG TIN</w:t>
      </w:r>
    </w:p>
    <w:p w:rsidR="005A2DC3" w:rsidRPr="00131A88" w:rsidRDefault="005A2DC3" w:rsidP="00396A24">
      <w:pPr>
        <w:jc w:val="center"/>
        <w:rPr>
          <w:rFonts w:cs="Times New Roman"/>
          <w:b/>
          <w:sz w:val="28"/>
          <w:szCs w:val="28"/>
        </w:rPr>
      </w:pPr>
    </w:p>
    <w:p w:rsidR="005A2DC3" w:rsidRPr="00131A88" w:rsidRDefault="005A2DC3" w:rsidP="00396A24">
      <w:pPr>
        <w:jc w:val="center"/>
        <w:rPr>
          <w:rFonts w:cs="Times New Roman"/>
          <w:b/>
          <w:sz w:val="28"/>
          <w:szCs w:val="28"/>
        </w:rPr>
      </w:pPr>
    </w:p>
    <w:p w:rsidR="005A2DC3" w:rsidRPr="00131A88" w:rsidRDefault="005A2DC3" w:rsidP="00396A24">
      <w:pPr>
        <w:jc w:val="center"/>
        <w:rPr>
          <w:rFonts w:cs="Times New Roman"/>
          <w:b/>
          <w:sz w:val="28"/>
          <w:szCs w:val="28"/>
        </w:rPr>
      </w:pPr>
    </w:p>
    <w:p w:rsidR="00494A77" w:rsidRPr="00131A88" w:rsidRDefault="00494A77" w:rsidP="00396A24">
      <w:pPr>
        <w:jc w:val="center"/>
        <w:rPr>
          <w:rFonts w:cs="Times New Roman"/>
          <w:b/>
          <w:sz w:val="28"/>
          <w:szCs w:val="28"/>
        </w:rPr>
      </w:pPr>
      <w:r w:rsidRPr="00131A88">
        <w:rPr>
          <w:rFonts w:cs="Times New Roman"/>
          <w:b/>
          <w:sz w:val="28"/>
          <w:szCs w:val="28"/>
        </w:rPr>
        <w:t>KỸ SƯ NGÀNH KỸ THUẬT PHẦN MỀM</w:t>
      </w:r>
    </w:p>
    <w:p w:rsidR="00494A77" w:rsidRPr="00131A88" w:rsidRDefault="00494A77" w:rsidP="00396A24">
      <w:pPr>
        <w:jc w:val="center"/>
        <w:rPr>
          <w:rFonts w:cs="Times New Roman"/>
          <w:b/>
          <w:sz w:val="28"/>
          <w:szCs w:val="28"/>
        </w:rPr>
      </w:pPr>
    </w:p>
    <w:p w:rsidR="00494A77" w:rsidRPr="00131A88" w:rsidRDefault="00494A77" w:rsidP="00396A24">
      <w:pPr>
        <w:jc w:val="center"/>
        <w:rPr>
          <w:rFonts w:cs="Times New Roman"/>
          <w:b/>
          <w:sz w:val="28"/>
          <w:szCs w:val="28"/>
        </w:rPr>
      </w:pPr>
      <w:r w:rsidRPr="00131A88">
        <w:rPr>
          <w:rFonts w:cs="Times New Roman"/>
          <w:b/>
          <w:sz w:val="28"/>
          <w:szCs w:val="28"/>
        </w:rPr>
        <w:t>GIẢNG VIÊN HƯỚNG DẪN</w:t>
      </w:r>
    </w:p>
    <w:p w:rsidR="00494A77" w:rsidRPr="00131A88" w:rsidRDefault="00A2397C" w:rsidP="00396A24">
      <w:pPr>
        <w:jc w:val="center"/>
        <w:rPr>
          <w:rFonts w:cs="Times New Roman"/>
          <w:b/>
          <w:sz w:val="28"/>
          <w:szCs w:val="28"/>
        </w:rPr>
      </w:pPr>
      <w:r w:rsidRPr="00131A88">
        <w:rPr>
          <w:rFonts w:cs="Times New Roman"/>
          <w:b/>
          <w:sz w:val="28"/>
          <w:szCs w:val="28"/>
          <w:lang w:val="en-US"/>
        </w:rPr>
        <w:t>Th</w:t>
      </w:r>
      <w:r w:rsidR="008958DE" w:rsidRPr="00131A88">
        <w:rPr>
          <w:rFonts w:cs="Times New Roman"/>
          <w:b/>
          <w:sz w:val="28"/>
          <w:szCs w:val="28"/>
          <w:lang w:val="en-US"/>
        </w:rPr>
        <w:t>S</w:t>
      </w:r>
      <w:r w:rsidRPr="00131A88">
        <w:rPr>
          <w:rFonts w:cs="Times New Roman"/>
          <w:b/>
          <w:sz w:val="28"/>
          <w:szCs w:val="28"/>
          <w:lang w:val="en-US"/>
        </w:rPr>
        <w:t>.</w:t>
      </w:r>
      <w:r w:rsidR="00676C04" w:rsidRPr="00131A88">
        <w:rPr>
          <w:rFonts w:cs="Times New Roman"/>
          <w:b/>
          <w:sz w:val="28"/>
          <w:szCs w:val="28"/>
          <w:lang w:val="en-US"/>
        </w:rPr>
        <w:t xml:space="preserve"> </w:t>
      </w:r>
      <w:r w:rsidR="00494A77" w:rsidRPr="00131A88">
        <w:rPr>
          <w:rFonts w:cs="Times New Roman"/>
          <w:b/>
          <w:sz w:val="28"/>
          <w:szCs w:val="28"/>
          <w:lang w:val="en-US"/>
        </w:rPr>
        <w:t>PHẠM THI VƯƠNG</w:t>
      </w:r>
    </w:p>
    <w:p w:rsidR="004C230B" w:rsidRPr="00131A88" w:rsidRDefault="004C230B" w:rsidP="00396A24">
      <w:pPr>
        <w:jc w:val="center"/>
        <w:rPr>
          <w:rFonts w:cs="Times New Roman"/>
          <w:b/>
          <w:sz w:val="28"/>
          <w:szCs w:val="28"/>
        </w:rPr>
      </w:pPr>
    </w:p>
    <w:p w:rsidR="00494A77" w:rsidRPr="00131A88" w:rsidRDefault="00494A77" w:rsidP="00396A24">
      <w:pPr>
        <w:jc w:val="center"/>
        <w:rPr>
          <w:rFonts w:cs="Times New Roman"/>
          <w:b/>
          <w:sz w:val="28"/>
          <w:szCs w:val="28"/>
        </w:rPr>
      </w:pPr>
      <w:r w:rsidRPr="00131A88">
        <w:rPr>
          <w:rFonts w:cs="Times New Roman"/>
          <w:b/>
          <w:sz w:val="28"/>
          <w:szCs w:val="28"/>
        </w:rPr>
        <w:t>TP. HỒ CHÍ MINH, 2014</w:t>
      </w:r>
    </w:p>
    <w:p w:rsidR="002219BF" w:rsidRPr="00131A88" w:rsidRDefault="002219BF" w:rsidP="00396A24">
      <w:pPr>
        <w:jc w:val="center"/>
        <w:rPr>
          <w:rFonts w:cs="Times New Roman"/>
          <w:b/>
          <w:szCs w:val="26"/>
        </w:rPr>
        <w:sectPr w:rsidR="002219BF" w:rsidRPr="00131A88" w:rsidSect="004C230B">
          <w:footnotePr>
            <w:numRestart w:val="eachPage"/>
          </w:footnotePr>
          <w:pgSz w:w="11906" w:h="16838"/>
          <w:pgMar w:top="1134" w:right="1134" w:bottom="1134" w:left="1985" w:header="709" w:footer="709" w:gutter="0"/>
          <w:pgBorders>
            <w:top w:val="double" w:sz="4" w:space="20" w:color="auto"/>
            <w:left w:val="double" w:sz="4" w:space="16" w:color="auto"/>
            <w:bottom w:val="double" w:sz="4" w:space="20" w:color="auto"/>
            <w:right w:val="double" w:sz="4" w:space="16" w:color="auto"/>
          </w:pgBorders>
          <w:cols w:space="708"/>
          <w:docGrid w:linePitch="360"/>
        </w:sectPr>
      </w:pPr>
    </w:p>
    <w:p w:rsidR="002219BF" w:rsidRPr="00131A88" w:rsidRDefault="002219BF" w:rsidP="00396A24">
      <w:pPr>
        <w:pStyle w:val="Title"/>
        <w:spacing w:line="360" w:lineRule="auto"/>
        <w:rPr>
          <w:rFonts w:cs="Times New Roman"/>
        </w:rPr>
      </w:pPr>
      <w:r w:rsidRPr="00131A88">
        <w:rPr>
          <w:rFonts w:cs="Times New Roman"/>
        </w:rPr>
        <w:lastRenderedPageBreak/>
        <w:t>DANH SÁCH HỘI Đ</w:t>
      </w:r>
      <w:r w:rsidR="00481823" w:rsidRPr="00131A88">
        <w:rPr>
          <w:rFonts w:cs="Times New Roman"/>
        </w:rPr>
        <w:t>Ồ</w:t>
      </w:r>
      <w:r w:rsidRPr="00131A88">
        <w:rPr>
          <w:rFonts w:cs="Times New Roman"/>
        </w:rPr>
        <w:t>NG BẢO VỆ KHÓA LUẬN</w:t>
      </w:r>
    </w:p>
    <w:p w:rsidR="00610877" w:rsidRPr="00131A88" w:rsidRDefault="00610877" w:rsidP="00396A24">
      <w:pPr>
        <w:rPr>
          <w:rFonts w:cs="Times New Roman"/>
          <w:szCs w:val="24"/>
        </w:rPr>
      </w:pPr>
      <w:r w:rsidRPr="00131A88">
        <w:rPr>
          <w:rFonts w:cs="Times New Roman"/>
          <w:szCs w:val="24"/>
        </w:rPr>
        <w:t>Hội đồng chấm khóa luận tốt nghiệp, thành lập theo Quyết định số …………………… ngày ………………….. của Hiệu trưởng Trường Đại học Công nghệ Thông tin.</w:t>
      </w:r>
    </w:p>
    <w:p w:rsidR="00610877" w:rsidRPr="00131A88" w:rsidRDefault="00610877" w:rsidP="00396A24">
      <w:pPr>
        <w:pStyle w:val="ListParagraph"/>
        <w:numPr>
          <w:ilvl w:val="1"/>
          <w:numId w:val="2"/>
        </w:numPr>
        <w:spacing w:line="360" w:lineRule="auto"/>
        <w:ind w:left="1800"/>
        <w:rPr>
          <w:szCs w:val="24"/>
        </w:rPr>
      </w:pPr>
      <w:r w:rsidRPr="00131A88">
        <w:rPr>
          <w:szCs w:val="24"/>
        </w:rPr>
        <w:t>…………………………………………. – Chủ tịch.</w:t>
      </w:r>
    </w:p>
    <w:p w:rsidR="00610877" w:rsidRPr="00131A88" w:rsidRDefault="00610877" w:rsidP="00396A24">
      <w:pPr>
        <w:pStyle w:val="ListParagraph"/>
        <w:numPr>
          <w:ilvl w:val="1"/>
          <w:numId w:val="2"/>
        </w:numPr>
        <w:spacing w:line="360" w:lineRule="auto"/>
        <w:ind w:left="1800"/>
        <w:rPr>
          <w:szCs w:val="24"/>
        </w:rPr>
      </w:pPr>
      <w:r w:rsidRPr="00131A88">
        <w:rPr>
          <w:szCs w:val="24"/>
        </w:rPr>
        <w:t>…………………………………………. – Thư ký.</w:t>
      </w:r>
    </w:p>
    <w:p w:rsidR="00610877" w:rsidRPr="00131A88" w:rsidRDefault="00610877" w:rsidP="00396A24">
      <w:pPr>
        <w:pStyle w:val="ListParagraph"/>
        <w:numPr>
          <w:ilvl w:val="1"/>
          <w:numId w:val="2"/>
        </w:numPr>
        <w:spacing w:line="360" w:lineRule="auto"/>
        <w:ind w:left="1800"/>
        <w:rPr>
          <w:szCs w:val="24"/>
        </w:rPr>
      </w:pPr>
      <w:r w:rsidRPr="00131A88">
        <w:rPr>
          <w:szCs w:val="24"/>
        </w:rPr>
        <w:t>…………………………………………. – Ủy viên.</w:t>
      </w:r>
    </w:p>
    <w:p w:rsidR="00610877" w:rsidRPr="00131A88" w:rsidRDefault="00610877" w:rsidP="00396A24">
      <w:pPr>
        <w:pStyle w:val="ListParagraph"/>
        <w:numPr>
          <w:ilvl w:val="1"/>
          <w:numId w:val="2"/>
        </w:numPr>
        <w:spacing w:line="360" w:lineRule="auto"/>
        <w:ind w:left="1800"/>
        <w:rPr>
          <w:szCs w:val="24"/>
        </w:rPr>
      </w:pPr>
      <w:r w:rsidRPr="00131A88">
        <w:rPr>
          <w:szCs w:val="24"/>
        </w:rPr>
        <w:t>…………………………………………. – Ủy viên.</w:t>
      </w:r>
    </w:p>
    <w:p w:rsidR="005E727D" w:rsidRDefault="00112FCD" w:rsidP="00396A24">
      <w:pPr>
        <w:ind w:firstLine="0"/>
        <w:jc w:val="left"/>
        <w:rPr>
          <w:szCs w:val="24"/>
        </w:rPr>
      </w:pPr>
      <w:r>
        <w:rPr>
          <w:szCs w:val="24"/>
        </w:rPr>
        <w:br w:type="page"/>
      </w:r>
    </w:p>
    <w:p w:rsidR="008D25E1" w:rsidRPr="00131A88" w:rsidRDefault="00676C04" w:rsidP="00396A24">
      <w:pPr>
        <w:ind w:firstLine="0"/>
        <w:jc w:val="center"/>
        <w:rPr>
          <w:b/>
        </w:rPr>
      </w:pPr>
      <w:r w:rsidRPr="00131A88">
        <w:rPr>
          <w:b/>
        </w:rPr>
        <w:lastRenderedPageBreak/>
        <w:t>LỜI CẢM ƠN</w:t>
      </w:r>
    </w:p>
    <w:p w:rsidR="008D25E1" w:rsidRPr="00131A88" w:rsidRDefault="008D25E1" w:rsidP="00396A24">
      <w:pPr>
        <w:rPr>
          <w:szCs w:val="26"/>
        </w:rPr>
      </w:pPr>
      <w:r w:rsidRPr="00131A88">
        <w:rPr>
          <w:szCs w:val="26"/>
        </w:rPr>
        <w:t>Trước hết nhóm muốn gởi l</w:t>
      </w:r>
      <w:r w:rsidR="00D9760A" w:rsidRPr="00131A88">
        <w:rPr>
          <w:szCs w:val="26"/>
        </w:rPr>
        <w:t>ời cảm ơn chân thành đến Th</w:t>
      </w:r>
      <w:r w:rsidRPr="00131A88">
        <w:rPr>
          <w:szCs w:val="26"/>
        </w:rPr>
        <w:t>S</w:t>
      </w:r>
      <w:r w:rsidR="00D9760A" w:rsidRPr="00131A88">
        <w:rPr>
          <w:szCs w:val="26"/>
          <w:lang w:val="en-US"/>
        </w:rPr>
        <w:t>.</w:t>
      </w:r>
      <w:r w:rsidRPr="00131A88">
        <w:rPr>
          <w:szCs w:val="26"/>
        </w:rPr>
        <w:t xml:space="preserve"> </w:t>
      </w:r>
      <w:r w:rsidRPr="00131A88">
        <w:rPr>
          <w:szCs w:val="26"/>
          <w:lang w:val="en-US"/>
        </w:rPr>
        <w:t xml:space="preserve">Phạm Thi Vương </w:t>
      </w:r>
      <w:r w:rsidRPr="00131A88">
        <w:rPr>
          <w:szCs w:val="26"/>
        </w:rPr>
        <w:t xml:space="preserve">khoa </w:t>
      </w:r>
      <w:r w:rsidR="002B2312" w:rsidRPr="00131A88">
        <w:rPr>
          <w:szCs w:val="26"/>
        </w:rPr>
        <w:t>Công Nghệ Phần Mềm</w:t>
      </w:r>
      <w:r w:rsidR="00B7092E" w:rsidRPr="00131A88">
        <w:rPr>
          <w:szCs w:val="26"/>
          <w:lang w:val="en-US"/>
        </w:rPr>
        <w:t>,</w:t>
      </w:r>
      <w:r w:rsidR="002B2312" w:rsidRPr="00131A88">
        <w:rPr>
          <w:szCs w:val="26"/>
        </w:rPr>
        <w:t xml:space="preserve"> </w:t>
      </w:r>
      <w:r w:rsidRPr="00131A88">
        <w:rPr>
          <w:szCs w:val="26"/>
        </w:rPr>
        <w:t xml:space="preserve">Trường Đại </w:t>
      </w:r>
      <w:r w:rsidR="001C714A" w:rsidRPr="00131A88">
        <w:rPr>
          <w:szCs w:val="26"/>
          <w:lang w:val="en-US"/>
        </w:rPr>
        <w:t>h</w:t>
      </w:r>
      <w:r w:rsidRPr="00131A88">
        <w:rPr>
          <w:szCs w:val="26"/>
        </w:rPr>
        <w:t xml:space="preserve">ọc Công </w:t>
      </w:r>
      <w:r w:rsidR="004E3ACD" w:rsidRPr="00131A88">
        <w:rPr>
          <w:szCs w:val="26"/>
          <w:lang w:val="en-US"/>
        </w:rPr>
        <w:t>N</w:t>
      </w:r>
      <w:r w:rsidRPr="00131A88">
        <w:rPr>
          <w:szCs w:val="26"/>
        </w:rPr>
        <w:t xml:space="preserve">ghệ </w:t>
      </w:r>
      <w:r w:rsidR="004E3ACD" w:rsidRPr="00131A88">
        <w:rPr>
          <w:szCs w:val="26"/>
          <w:lang w:val="en-US"/>
        </w:rPr>
        <w:t>T</w:t>
      </w:r>
      <w:r w:rsidRPr="00131A88">
        <w:rPr>
          <w:szCs w:val="26"/>
        </w:rPr>
        <w:t xml:space="preserve">hông </w:t>
      </w:r>
      <w:r w:rsidR="004E3ACD" w:rsidRPr="00131A88">
        <w:rPr>
          <w:szCs w:val="26"/>
          <w:lang w:val="en-US"/>
        </w:rPr>
        <w:t>T</w:t>
      </w:r>
      <w:r w:rsidRPr="00131A88">
        <w:rPr>
          <w:szCs w:val="26"/>
        </w:rPr>
        <w:t>in. Trong suốt thời gian thực hiện</w:t>
      </w:r>
      <w:r w:rsidR="001A5BA8">
        <w:rPr>
          <w:szCs w:val="26"/>
          <w:lang w:val="en-US"/>
        </w:rPr>
        <w:t xml:space="preserve"> khóa luận</w:t>
      </w:r>
      <w:r w:rsidRPr="00131A88">
        <w:rPr>
          <w:szCs w:val="26"/>
        </w:rPr>
        <w:t xml:space="preserve">, mặc dù rất bận rộn trong công việc nhưng </w:t>
      </w:r>
      <w:r w:rsidRPr="00131A88">
        <w:rPr>
          <w:szCs w:val="26"/>
          <w:lang w:val="en-US"/>
        </w:rPr>
        <w:t>thầy</w:t>
      </w:r>
      <w:r w:rsidRPr="00131A88">
        <w:rPr>
          <w:szCs w:val="26"/>
        </w:rPr>
        <w:t xml:space="preserve"> vẫn dành </w:t>
      </w:r>
      <w:r w:rsidR="00476923" w:rsidRPr="00131A88">
        <w:rPr>
          <w:szCs w:val="26"/>
        </w:rPr>
        <w:t>rất nhiều thời gian và tâm h</w:t>
      </w:r>
      <w:r w:rsidRPr="00131A88">
        <w:rPr>
          <w:szCs w:val="26"/>
        </w:rPr>
        <w:t xml:space="preserve">uyết trong việc hướng dẫn nhóm. </w:t>
      </w:r>
      <w:r w:rsidRPr="00131A88">
        <w:rPr>
          <w:szCs w:val="26"/>
          <w:lang w:val="en-US"/>
        </w:rPr>
        <w:t>Thầy</w:t>
      </w:r>
      <w:r w:rsidRPr="00131A88">
        <w:rPr>
          <w:szCs w:val="26"/>
        </w:rPr>
        <w:t xml:space="preserve"> đã cung cấp cho nhóm rất nhiều hiểu biết về một lĩnh vực mới khi nhóm bắt đầu thực hiện </w:t>
      </w:r>
      <w:r w:rsidR="007664B2">
        <w:rPr>
          <w:szCs w:val="26"/>
        </w:rPr>
        <w:t>khóa luận</w:t>
      </w:r>
      <w:r w:rsidRPr="00131A88">
        <w:rPr>
          <w:szCs w:val="26"/>
        </w:rPr>
        <w:t xml:space="preserve">. Trong quá trình thực hiện </w:t>
      </w:r>
      <w:r w:rsidR="007664B2">
        <w:rPr>
          <w:szCs w:val="26"/>
        </w:rPr>
        <w:t>khóa luận</w:t>
      </w:r>
      <w:r w:rsidRPr="00131A88">
        <w:rPr>
          <w:szCs w:val="26"/>
        </w:rPr>
        <w:t xml:space="preserve"> </w:t>
      </w:r>
      <w:r w:rsidRPr="00131A88">
        <w:rPr>
          <w:szCs w:val="26"/>
          <w:lang w:val="en-US"/>
        </w:rPr>
        <w:t>thầy</w:t>
      </w:r>
      <w:r w:rsidRPr="00131A88">
        <w:rPr>
          <w:szCs w:val="26"/>
        </w:rPr>
        <w:t xml:space="preserve"> luôn định hướng, góp ý, sửa chữa những chỗ sai</w:t>
      </w:r>
      <w:r w:rsidR="009D4758" w:rsidRPr="00131A88">
        <w:rPr>
          <w:szCs w:val="26"/>
          <w:lang w:val="en-US"/>
        </w:rPr>
        <w:t xml:space="preserve"> sót</w:t>
      </w:r>
      <w:r w:rsidR="009D4758" w:rsidRPr="00131A88">
        <w:rPr>
          <w:szCs w:val="26"/>
        </w:rPr>
        <w:t xml:space="preserve"> giúp nhóm </w:t>
      </w:r>
      <w:r w:rsidR="009D4758" w:rsidRPr="00131A88">
        <w:rPr>
          <w:szCs w:val="26"/>
          <w:lang w:val="en-US"/>
        </w:rPr>
        <w:t>không đi xa rời mục tiêu đề ra</w:t>
      </w:r>
      <w:r w:rsidRPr="00131A88">
        <w:rPr>
          <w:szCs w:val="26"/>
        </w:rPr>
        <w:t xml:space="preserve">. Đến hôm nay </w:t>
      </w:r>
      <w:r w:rsidR="007664B2">
        <w:rPr>
          <w:szCs w:val="26"/>
        </w:rPr>
        <w:t>khóa luận</w:t>
      </w:r>
      <w:r w:rsidRPr="00131A88">
        <w:rPr>
          <w:szCs w:val="26"/>
        </w:rPr>
        <w:t xml:space="preserve"> đã được hoàn thành, đó cũng chính nhờ sự nhă</w:t>
      </w:r>
      <w:r w:rsidR="0085368E" w:rsidRPr="00131A88">
        <w:rPr>
          <w:szCs w:val="26"/>
        </w:rPr>
        <w:t>́c nhở, đôn đ</w:t>
      </w:r>
      <w:r w:rsidRPr="00131A88">
        <w:rPr>
          <w:szCs w:val="26"/>
        </w:rPr>
        <w:t xml:space="preserve">ốc và giúp đỡ nhiệt tình của </w:t>
      </w:r>
      <w:r w:rsidRPr="00131A88">
        <w:rPr>
          <w:szCs w:val="26"/>
          <w:lang w:val="en-US"/>
        </w:rPr>
        <w:t>thầy</w:t>
      </w:r>
      <w:r w:rsidRPr="00131A88">
        <w:rPr>
          <w:szCs w:val="26"/>
        </w:rPr>
        <w:t>.</w:t>
      </w:r>
    </w:p>
    <w:p w:rsidR="008D25E1" w:rsidRPr="00131A88" w:rsidRDefault="008D25E1" w:rsidP="00396A24">
      <w:pPr>
        <w:rPr>
          <w:szCs w:val="26"/>
        </w:rPr>
      </w:pPr>
      <w:r w:rsidRPr="00131A88">
        <w:rPr>
          <w:szCs w:val="26"/>
        </w:rPr>
        <w:t xml:space="preserve">Nhóm cũng xin trân trọng cảm ơn các thầy cô trong khoa Công Nghệ Phần Mềm, cũng như các thầy cô đã giảng dạy, giúp đỡ chúng em trong suốt thời gian học ở trường. Chính các thầy cô đã xây dựng cho chúng em những kiến thức nền tảng và những kiến thức chuyên môn để chúng em có thể hoàn thành </w:t>
      </w:r>
      <w:r w:rsidR="007664B2">
        <w:rPr>
          <w:szCs w:val="26"/>
        </w:rPr>
        <w:t>khóa luận</w:t>
      </w:r>
      <w:r w:rsidRPr="00131A88">
        <w:rPr>
          <w:szCs w:val="26"/>
        </w:rPr>
        <w:t xml:space="preserve"> cũng như những công việc sau này.</w:t>
      </w:r>
    </w:p>
    <w:p w:rsidR="008D25E1" w:rsidRPr="00131A88" w:rsidRDefault="008D25E1" w:rsidP="00396A24">
      <w:pPr>
        <w:rPr>
          <w:szCs w:val="26"/>
        </w:rPr>
      </w:pPr>
      <w:r w:rsidRPr="00131A88">
        <w:rPr>
          <w:szCs w:val="26"/>
        </w:rPr>
        <w:t>Chúng con xin nói lên lòng biết ơn sâu sắc đối với ông bà, cha mẹ đã chăm sóc, nuôi dạy chúng con thành người.</w:t>
      </w:r>
    </w:p>
    <w:p w:rsidR="008D25E1" w:rsidRPr="00131A88" w:rsidRDefault="008D25E1" w:rsidP="00396A24">
      <w:pPr>
        <w:rPr>
          <w:szCs w:val="26"/>
        </w:rPr>
      </w:pPr>
      <w:r w:rsidRPr="00131A88">
        <w:rPr>
          <w:szCs w:val="26"/>
        </w:rPr>
        <w:t>Xin chân thành cám ơn các anh chị và bạn bè đã ủng hộ, giúp đỡ và động viên chúng em trong thời gian học tập và nghiên cứu ở trường cũng như ngoài xã hội.</w:t>
      </w:r>
    </w:p>
    <w:p w:rsidR="008D25E1" w:rsidRPr="00131A88" w:rsidRDefault="008D25E1" w:rsidP="007664B2">
      <w:pPr>
        <w:rPr>
          <w:szCs w:val="26"/>
        </w:rPr>
      </w:pPr>
      <w:r w:rsidRPr="00131A88">
        <w:rPr>
          <w:szCs w:val="26"/>
        </w:rPr>
        <w:t xml:space="preserve">Mặc dù chúng em đã rất cố gắng hoàn thành </w:t>
      </w:r>
      <w:r w:rsidR="007664B2">
        <w:rPr>
          <w:szCs w:val="26"/>
        </w:rPr>
        <w:t>khóa luận</w:t>
      </w:r>
      <w:r w:rsidRPr="00131A88">
        <w:rPr>
          <w:szCs w:val="26"/>
        </w:rPr>
        <w:t xml:space="preserve"> nhưng vẫn không thể tránh khỏi những thiếu sót. Chúng em kính mong nhận được </w:t>
      </w:r>
      <w:r w:rsidRPr="00131A88">
        <w:rPr>
          <w:szCs w:val="26"/>
          <w:lang w:val="en-US"/>
        </w:rPr>
        <w:t xml:space="preserve">nhận xét và góp ý </w:t>
      </w:r>
      <w:r w:rsidRPr="00131A88">
        <w:rPr>
          <w:szCs w:val="26"/>
        </w:rPr>
        <w:t>của quý thầy cô và các bạn.</w:t>
      </w:r>
    </w:p>
    <w:p w:rsidR="008D25E1" w:rsidRPr="00131A88" w:rsidRDefault="008D25E1" w:rsidP="00396A24">
      <w:pPr>
        <w:ind w:firstLine="5220"/>
        <w:rPr>
          <w:szCs w:val="26"/>
        </w:rPr>
      </w:pPr>
      <w:r w:rsidRPr="00131A88">
        <w:rPr>
          <w:szCs w:val="26"/>
        </w:rPr>
        <w:t xml:space="preserve">Nhóm </w:t>
      </w:r>
      <w:r w:rsidR="007664B2">
        <w:rPr>
          <w:szCs w:val="26"/>
        </w:rPr>
        <w:t>khóa luận</w:t>
      </w:r>
      <w:r w:rsidRPr="00131A88">
        <w:rPr>
          <w:szCs w:val="26"/>
        </w:rPr>
        <w:t>:</w:t>
      </w:r>
    </w:p>
    <w:p w:rsidR="008D25E1" w:rsidRPr="00131A88" w:rsidRDefault="008D25E1" w:rsidP="00396A24">
      <w:pPr>
        <w:ind w:firstLine="6120"/>
        <w:rPr>
          <w:szCs w:val="26"/>
          <w:lang w:val="en-US"/>
        </w:rPr>
      </w:pPr>
      <w:r w:rsidRPr="00131A88">
        <w:rPr>
          <w:szCs w:val="26"/>
          <w:lang w:val="en-US"/>
        </w:rPr>
        <w:t>Nguyễn Hữu Toàn</w:t>
      </w:r>
    </w:p>
    <w:p w:rsidR="00361CA7" w:rsidRPr="00131A88" w:rsidRDefault="008D25E1" w:rsidP="00396A24">
      <w:pPr>
        <w:ind w:firstLine="6120"/>
        <w:rPr>
          <w:szCs w:val="26"/>
          <w:lang w:val="en-US"/>
        </w:rPr>
      </w:pPr>
      <w:r w:rsidRPr="00131A88">
        <w:rPr>
          <w:szCs w:val="26"/>
          <w:lang w:val="en-US"/>
        </w:rPr>
        <w:t>Nguyễn Hoàng Kha</w:t>
      </w:r>
      <w:r w:rsidR="00361CA7" w:rsidRPr="00131A88">
        <w:rPr>
          <w:szCs w:val="26"/>
          <w:lang w:val="en-US"/>
        </w:rPr>
        <w:br w:type="page"/>
      </w:r>
    </w:p>
    <w:p w:rsidR="001F7810" w:rsidRPr="00131A88" w:rsidRDefault="001F7810" w:rsidP="00396A24">
      <w:pPr>
        <w:ind w:firstLine="0"/>
        <w:jc w:val="center"/>
        <w:rPr>
          <w:rFonts w:cs="Times New Roman"/>
          <w:b/>
        </w:rPr>
      </w:pPr>
      <w:r w:rsidRPr="00131A88">
        <w:rPr>
          <w:rFonts w:cs="Times New Roman"/>
          <w:b/>
        </w:rPr>
        <w:lastRenderedPageBreak/>
        <w:t>MỤC LỤC</w:t>
      </w:r>
    </w:p>
    <w:p w:rsidR="00EA1E4A" w:rsidRDefault="003370E0">
      <w:pPr>
        <w:pStyle w:val="TOC1"/>
        <w:rPr>
          <w:rFonts w:asciiTheme="minorHAnsi" w:eastAsiaTheme="minorEastAsia" w:hAnsiTheme="minorHAnsi"/>
          <w:b w:val="0"/>
          <w:sz w:val="22"/>
          <w:lang w:val="en-US"/>
        </w:rPr>
      </w:pPr>
      <w:r>
        <w:rPr>
          <w:rFonts w:cs="Times New Roman"/>
          <w:b w:val="0"/>
          <w:sz w:val="28"/>
          <w:szCs w:val="26"/>
        </w:rPr>
        <w:fldChar w:fldCharType="begin"/>
      </w:r>
      <w:r>
        <w:rPr>
          <w:rFonts w:cs="Times New Roman"/>
          <w:b w:val="0"/>
          <w:sz w:val="28"/>
          <w:szCs w:val="26"/>
        </w:rPr>
        <w:instrText xml:space="preserve"> TOC \o "1-3" \h \z \t "TomTat,1" </w:instrText>
      </w:r>
      <w:r>
        <w:rPr>
          <w:rFonts w:cs="Times New Roman"/>
          <w:b w:val="0"/>
          <w:sz w:val="28"/>
          <w:szCs w:val="26"/>
        </w:rPr>
        <w:fldChar w:fldCharType="separate"/>
      </w:r>
      <w:hyperlink w:anchor="_Toc382590686" w:history="1">
        <w:r w:rsidR="00EA1E4A" w:rsidRPr="00210FF9">
          <w:rPr>
            <w:rStyle w:val="Hyperlink"/>
          </w:rPr>
          <w:t>TÓM TẮT KHÓA LUẬN</w:t>
        </w:r>
        <w:r w:rsidR="00EA1E4A">
          <w:rPr>
            <w:webHidden/>
          </w:rPr>
          <w:tab/>
        </w:r>
        <w:r w:rsidR="00EA1E4A">
          <w:rPr>
            <w:webHidden/>
          </w:rPr>
          <w:fldChar w:fldCharType="begin"/>
        </w:r>
        <w:r w:rsidR="00EA1E4A">
          <w:rPr>
            <w:webHidden/>
          </w:rPr>
          <w:instrText xml:space="preserve"> PAGEREF _Toc382590686 \h </w:instrText>
        </w:r>
        <w:r w:rsidR="00EA1E4A">
          <w:rPr>
            <w:webHidden/>
          </w:rPr>
        </w:r>
        <w:r w:rsidR="00EA1E4A">
          <w:rPr>
            <w:webHidden/>
          </w:rPr>
          <w:fldChar w:fldCharType="separate"/>
        </w:r>
        <w:r w:rsidR="00EA1E4A">
          <w:rPr>
            <w:webHidden/>
          </w:rPr>
          <w:t>1</w:t>
        </w:r>
        <w:r w:rsidR="00EA1E4A">
          <w:rPr>
            <w:webHidden/>
          </w:rPr>
          <w:fldChar w:fldCharType="end"/>
        </w:r>
      </w:hyperlink>
    </w:p>
    <w:p w:rsidR="00EA1E4A" w:rsidRDefault="00C64770">
      <w:pPr>
        <w:pStyle w:val="TOC1"/>
        <w:rPr>
          <w:rFonts w:asciiTheme="minorHAnsi" w:eastAsiaTheme="minorEastAsia" w:hAnsiTheme="minorHAnsi"/>
          <w:b w:val="0"/>
          <w:sz w:val="22"/>
          <w:lang w:val="en-US"/>
        </w:rPr>
      </w:pPr>
      <w:hyperlink w:anchor="_Toc382590687" w:history="1">
        <w:r w:rsidR="00EA1E4A" w:rsidRPr="00210FF9">
          <w:rPr>
            <w:rStyle w:val="Hyperlink"/>
          </w:rPr>
          <w:t>Chương 1.</w:t>
        </w:r>
        <w:r w:rsidR="00EA1E4A">
          <w:rPr>
            <w:rFonts w:asciiTheme="minorHAnsi" w:eastAsiaTheme="minorEastAsia" w:hAnsiTheme="minorHAnsi"/>
            <w:b w:val="0"/>
            <w:sz w:val="22"/>
            <w:lang w:val="en-US"/>
          </w:rPr>
          <w:tab/>
        </w:r>
        <w:r w:rsidR="00EA1E4A" w:rsidRPr="00210FF9">
          <w:rPr>
            <w:rStyle w:val="Hyperlink"/>
          </w:rPr>
          <w:t>TỔNG QUAN</w:t>
        </w:r>
        <w:r w:rsidR="00EA1E4A">
          <w:rPr>
            <w:webHidden/>
          </w:rPr>
          <w:tab/>
        </w:r>
        <w:r w:rsidR="00EA1E4A">
          <w:rPr>
            <w:webHidden/>
          </w:rPr>
          <w:fldChar w:fldCharType="begin"/>
        </w:r>
        <w:r w:rsidR="00EA1E4A">
          <w:rPr>
            <w:webHidden/>
          </w:rPr>
          <w:instrText xml:space="preserve"> PAGEREF _Toc382590687 \h </w:instrText>
        </w:r>
        <w:r w:rsidR="00EA1E4A">
          <w:rPr>
            <w:webHidden/>
          </w:rPr>
        </w:r>
        <w:r w:rsidR="00EA1E4A">
          <w:rPr>
            <w:webHidden/>
          </w:rPr>
          <w:fldChar w:fldCharType="separate"/>
        </w:r>
        <w:r w:rsidR="00EA1E4A">
          <w:rPr>
            <w:webHidden/>
          </w:rPr>
          <w:t>4</w:t>
        </w:r>
        <w:r w:rsidR="00EA1E4A">
          <w:rPr>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88" w:history="1">
        <w:r w:rsidR="00EA1E4A" w:rsidRPr="00210FF9">
          <w:rPr>
            <w:rStyle w:val="Hyperlink"/>
            <w:rFonts w:eastAsia="Times New Roman"/>
            <w:noProof/>
          </w:rPr>
          <w:t>1.1.</w:t>
        </w:r>
        <w:r w:rsidR="00EA1E4A">
          <w:rPr>
            <w:rFonts w:asciiTheme="minorHAnsi" w:eastAsiaTheme="minorEastAsia" w:hAnsiTheme="minorHAnsi"/>
            <w:noProof/>
            <w:sz w:val="22"/>
            <w:lang w:val="en-US"/>
          </w:rPr>
          <w:tab/>
        </w:r>
        <w:r w:rsidR="00EA1E4A" w:rsidRPr="00210FF9">
          <w:rPr>
            <w:rStyle w:val="Hyperlink"/>
            <w:rFonts w:eastAsia="Times New Roman"/>
            <w:noProof/>
          </w:rPr>
          <w:t>Tiềm năng của mạng xã hội trong lĩnh vực giáo dục</w:t>
        </w:r>
        <w:r w:rsidR="00EA1E4A">
          <w:rPr>
            <w:noProof/>
            <w:webHidden/>
          </w:rPr>
          <w:tab/>
        </w:r>
        <w:r w:rsidR="00EA1E4A">
          <w:rPr>
            <w:noProof/>
            <w:webHidden/>
          </w:rPr>
          <w:fldChar w:fldCharType="begin"/>
        </w:r>
        <w:r w:rsidR="00EA1E4A">
          <w:rPr>
            <w:noProof/>
            <w:webHidden/>
          </w:rPr>
          <w:instrText xml:space="preserve"> PAGEREF _Toc382590688 \h </w:instrText>
        </w:r>
        <w:r w:rsidR="00EA1E4A">
          <w:rPr>
            <w:noProof/>
            <w:webHidden/>
          </w:rPr>
        </w:r>
        <w:r w:rsidR="00EA1E4A">
          <w:rPr>
            <w:noProof/>
            <w:webHidden/>
          </w:rPr>
          <w:fldChar w:fldCharType="separate"/>
        </w:r>
        <w:r w:rsidR="00EA1E4A">
          <w:rPr>
            <w:noProof/>
            <w:webHidden/>
          </w:rPr>
          <w:t>4</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89" w:history="1">
        <w:r w:rsidR="00EA1E4A" w:rsidRPr="00210FF9">
          <w:rPr>
            <w:rStyle w:val="Hyperlink"/>
            <w:rFonts w:eastAsia="Times New Roman"/>
            <w:noProof/>
          </w:rPr>
          <w:t>1.2.</w:t>
        </w:r>
        <w:r w:rsidR="00EA1E4A">
          <w:rPr>
            <w:rFonts w:asciiTheme="minorHAnsi" w:eastAsiaTheme="minorEastAsia" w:hAnsiTheme="minorHAnsi"/>
            <w:noProof/>
            <w:sz w:val="22"/>
            <w:lang w:val="en-US"/>
          </w:rPr>
          <w:tab/>
        </w:r>
        <w:r w:rsidR="00EA1E4A" w:rsidRPr="00210FF9">
          <w:rPr>
            <w:rStyle w:val="Hyperlink"/>
            <w:rFonts w:eastAsia="Times New Roman"/>
            <w:noProof/>
          </w:rPr>
          <w:t>Tổng quan áp dụng CNTT trong đào tạo</w:t>
        </w:r>
        <w:r w:rsidR="00EA1E4A">
          <w:rPr>
            <w:noProof/>
            <w:webHidden/>
          </w:rPr>
          <w:tab/>
        </w:r>
        <w:r w:rsidR="00EA1E4A">
          <w:rPr>
            <w:noProof/>
            <w:webHidden/>
          </w:rPr>
          <w:fldChar w:fldCharType="begin"/>
        </w:r>
        <w:r w:rsidR="00EA1E4A">
          <w:rPr>
            <w:noProof/>
            <w:webHidden/>
          </w:rPr>
          <w:instrText xml:space="preserve"> PAGEREF _Toc382590689 \h </w:instrText>
        </w:r>
        <w:r w:rsidR="00EA1E4A">
          <w:rPr>
            <w:noProof/>
            <w:webHidden/>
          </w:rPr>
        </w:r>
        <w:r w:rsidR="00EA1E4A">
          <w:rPr>
            <w:noProof/>
            <w:webHidden/>
          </w:rPr>
          <w:fldChar w:fldCharType="separate"/>
        </w:r>
        <w:r w:rsidR="00EA1E4A">
          <w:rPr>
            <w:noProof/>
            <w:webHidden/>
          </w:rPr>
          <w:t>5</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90" w:history="1">
        <w:r w:rsidR="00EA1E4A" w:rsidRPr="00210FF9">
          <w:rPr>
            <w:rStyle w:val="Hyperlink"/>
            <w:rFonts w:eastAsia="Times New Roman"/>
            <w:noProof/>
          </w:rPr>
          <w:t>1.3.</w:t>
        </w:r>
        <w:r w:rsidR="00EA1E4A">
          <w:rPr>
            <w:rFonts w:asciiTheme="minorHAnsi" w:eastAsiaTheme="minorEastAsia" w:hAnsiTheme="minorHAnsi"/>
            <w:noProof/>
            <w:sz w:val="22"/>
            <w:lang w:val="en-US"/>
          </w:rPr>
          <w:tab/>
        </w:r>
        <w:r w:rsidR="00EA1E4A" w:rsidRPr="00210FF9">
          <w:rPr>
            <w:rStyle w:val="Hyperlink"/>
            <w:rFonts w:eastAsia="Times New Roman"/>
            <w:noProof/>
          </w:rPr>
          <w:t>Khắc phục hạn chế</w:t>
        </w:r>
        <w:r w:rsidR="00EA1E4A">
          <w:rPr>
            <w:noProof/>
            <w:webHidden/>
          </w:rPr>
          <w:tab/>
        </w:r>
        <w:r w:rsidR="00EA1E4A">
          <w:rPr>
            <w:noProof/>
            <w:webHidden/>
          </w:rPr>
          <w:fldChar w:fldCharType="begin"/>
        </w:r>
        <w:r w:rsidR="00EA1E4A">
          <w:rPr>
            <w:noProof/>
            <w:webHidden/>
          </w:rPr>
          <w:instrText xml:space="preserve"> PAGEREF _Toc382590690 \h </w:instrText>
        </w:r>
        <w:r w:rsidR="00EA1E4A">
          <w:rPr>
            <w:noProof/>
            <w:webHidden/>
          </w:rPr>
        </w:r>
        <w:r w:rsidR="00EA1E4A">
          <w:rPr>
            <w:noProof/>
            <w:webHidden/>
          </w:rPr>
          <w:fldChar w:fldCharType="separate"/>
        </w:r>
        <w:r w:rsidR="00EA1E4A">
          <w:rPr>
            <w:noProof/>
            <w:webHidden/>
          </w:rPr>
          <w:t>8</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91" w:history="1">
        <w:r w:rsidR="00EA1E4A" w:rsidRPr="00210FF9">
          <w:rPr>
            <w:rStyle w:val="Hyperlink"/>
            <w:noProof/>
          </w:rPr>
          <w:t>1.4.</w:t>
        </w:r>
        <w:r w:rsidR="00EA1E4A">
          <w:rPr>
            <w:rFonts w:asciiTheme="minorHAnsi" w:eastAsiaTheme="minorEastAsia" w:hAnsiTheme="minorHAnsi"/>
            <w:noProof/>
            <w:sz w:val="22"/>
            <w:lang w:val="en-US"/>
          </w:rPr>
          <w:tab/>
        </w:r>
        <w:r w:rsidR="00EA1E4A" w:rsidRPr="00210FF9">
          <w:rPr>
            <w:rStyle w:val="Hyperlink"/>
            <w:noProof/>
          </w:rPr>
          <w:t>Khảo sát yêu cầu phần mềm</w:t>
        </w:r>
        <w:r w:rsidR="00EA1E4A">
          <w:rPr>
            <w:noProof/>
            <w:webHidden/>
          </w:rPr>
          <w:tab/>
        </w:r>
        <w:r w:rsidR="00EA1E4A">
          <w:rPr>
            <w:noProof/>
            <w:webHidden/>
          </w:rPr>
          <w:fldChar w:fldCharType="begin"/>
        </w:r>
        <w:r w:rsidR="00EA1E4A">
          <w:rPr>
            <w:noProof/>
            <w:webHidden/>
          </w:rPr>
          <w:instrText xml:space="preserve"> PAGEREF _Toc382590691 \h </w:instrText>
        </w:r>
        <w:r w:rsidR="00EA1E4A">
          <w:rPr>
            <w:noProof/>
            <w:webHidden/>
          </w:rPr>
        </w:r>
        <w:r w:rsidR="00EA1E4A">
          <w:rPr>
            <w:noProof/>
            <w:webHidden/>
          </w:rPr>
          <w:fldChar w:fldCharType="separate"/>
        </w:r>
        <w:r w:rsidR="00EA1E4A">
          <w:rPr>
            <w:noProof/>
            <w:webHidden/>
          </w:rPr>
          <w:t>10</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692" w:history="1">
        <w:r w:rsidR="00EA1E4A" w:rsidRPr="00210FF9">
          <w:rPr>
            <w:rStyle w:val="Hyperlink"/>
            <w:noProof/>
            <w:lang w:val="en-US"/>
          </w:rPr>
          <w:t>1.4.1.</w:t>
        </w:r>
        <w:r w:rsidR="00EA1E4A">
          <w:rPr>
            <w:rFonts w:asciiTheme="minorHAnsi" w:eastAsiaTheme="minorEastAsia" w:hAnsiTheme="minorHAnsi"/>
            <w:noProof/>
            <w:sz w:val="22"/>
            <w:lang w:val="en-US"/>
          </w:rPr>
          <w:tab/>
        </w:r>
        <w:r w:rsidR="00EA1E4A" w:rsidRPr="00210FF9">
          <w:rPr>
            <w:rStyle w:val="Hyperlink"/>
            <w:noProof/>
            <w:lang w:val="en-US"/>
          </w:rPr>
          <w:t>Yêu cầu chức năng</w:t>
        </w:r>
        <w:r w:rsidR="00EA1E4A">
          <w:rPr>
            <w:noProof/>
            <w:webHidden/>
          </w:rPr>
          <w:tab/>
        </w:r>
        <w:r w:rsidR="00EA1E4A">
          <w:rPr>
            <w:noProof/>
            <w:webHidden/>
          </w:rPr>
          <w:fldChar w:fldCharType="begin"/>
        </w:r>
        <w:r w:rsidR="00EA1E4A">
          <w:rPr>
            <w:noProof/>
            <w:webHidden/>
          </w:rPr>
          <w:instrText xml:space="preserve"> PAGEREF _Toc382590692 \h </w:instrText>
        </w:r>
        <w:r w:rsidR="00EA1E4A">
          <w:rPr>
            <w:noProof/>
            <w:webHidden/>
          </w:rPr>
        </w:r>
        <w:r w:rsidR="00EA1E4A">
          <w:rPr>
            <w:noProof/>
            <w:webHidden/>
          </w:rPr>
          <w:fldChar w:fldCharType="separate"/>
        </w:r>
        <w:r w:rsidR="00EA1E4A">
          <w:rPr>
            <w:noProof/>
            <w:webHidden/>
          </w:rPr>
          <w:t>10</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693" w:history="1">
        <w:r w:rsidR="00EA1E4A" w:rsidRPr="00210FF9">
          <w:rPr>
            <w:rStyle w:val="Hyperlink"/>
            <w:noProof/>
            <w:lang w:val="en-US"/>
          </w:rPr>
          <w:t>1.4.2.</w:t>
        </w:r>
        <w:r w:rsidR="00EA1E4A">
          <w:rPr>
            <w:rFonts w:asciiTheme="minorHAnsi" w:eastAsiaTheme="minorEastAsia" w:hAnsiTheme="minorHAnsi"/>
            <w:noProof/>
            <w:sz w:val="22"/>
            <w:lang w:val="en-US"/>
          </w:rPr>
          <w:tab/>
        </w:r>
        <w:r w:rsidR="00EA1E4A" w:rsidRPr="00210FF9">
          <w:rPr>
            <w:rStyle w:val="Hyperlink"/>
            <w:noProof/>
            <w:lang w:val="en-US"/>
          </w:rPr>
          <w:t>Yêu cầu phi chức năng</w:t>
        </w:r>
        <w:r w:rsidR="00EA1E4A">
          <w:rPr>
            <w:noProof/>
            <w:webHidden/>
          </w:rPr>
          <w:tab/>
        </w:r>
        <w:r w:rsidR="00EA1E4A">
          <w:rPr>
            <w:noProof/>
            <w:webHidden/>
          </w:rPr>
          <w:fldChar w:fldCharType="begin"/>
        </w:r>
        <w:r w:rsidR="00EA1E4A">
          <w:rPr>
            <w:noProof/>
            <w:webHidden/>
          </w:rPr>
          <w:instrText xml:space="preserve"> PAGEREF _Toc382590693 \h </w:instrText>
        </w:r>
        <w:r w:rsidR="00EA1E4A">
          <w:rPr>
            <w:noProof/>
            <w:webHidden/>
          </w:rPr>
        </w:r>
        <w:r w:rsidR="00EA1E4A">
          <w:rPr>
            <w:noProof/>
            <w:webHidden/>
          </w:rPr>
          <w:fldChar w:fldCharType="separate"/>
        </w:r>
        <w:r w:rsidR="00EA1E4A">
          <w:rPr>
            <w:noProof/>
            <w:webHidden/>
          </w:rPr>
          <w:t>13</w:t>
        </w:r>
        <w:r w:rsidR="00EA1E4A">
          <w:rPr>
            <w:noProof/>
            <w:webHidden/>
          </w:rPr>
          <w:fldChar w:fldCharType="end"/>
        </w:r>
      </w:hyperlink>
    </w:p>
    <w:p w:rsidR="00EA1E4A" w:rsidRDefault="00C64770">
      <w:pPr>
        <w:pStyle w:val="TOC1"/>
        <w:rPr>
          <w:rFonts w:asciiTheme="minorHAnsi" w:eastAsiaTheme="minorEastAsia" w:hAnsiTheme="minorHAnsi"/>
          <w:b w:val="0"/>
          <w:sz w:val="22"/>
          <w:lang w:val="en-US"/>
        </w:rPr>
      </w:pPr>
      <w:hyperlink w:anchor="_Toc382590694" w:history="1">
        <w:r w:rsidR="00EA1E4A" w:rsidRPr="00210FF9">
          <w:rPr>
            <w:rStyle w:val="Hyperlink"/>
          </w:rPr>
          <w:t>Chương 2.</w:t>
        </w:r>
        <w:r w:rsidR="00EA1E4A">
          <w:rPr>
            <w:rFonts w:asciiTheme="minorHAnsi" w:eastAsiaTheme="minorEastAsia" w:hAnsiTheme="minorHAnsi"/>
            <w:b w:val="0"/>
            <w:sz w:val="22"/>
            <w:lang w:val="en-US"/>
          </w:rPr>
          <w:tab/>
        </w:r>
        <w:r w:rsidR="00EA1E4A" w:rsidRPr="00210FF9">
          <w:rPr>
            <w:rStyle w:val="Hyperlink"/>
          </w:rPr>
          <w:t>CƠ SỞ LÝ THUYẾT - NỀN TẢNG CÔNG NGHỆ</w:t>
        </w:r>
        <w:r w:rsidR="00EA1E4A">
          <w:rPr>
            <w:webHidden/>
          </w:rPr>
          <w:tab/>
        </w:r>
        <w:r w:rsidR="00EA1E4A">
          <w:rPr>
            <w:webHidden/>
          </w:rPr>
          <w:fldChar w:fldCharType="begin"/>
        </w:r>
        <w:r w:rsidR="00EA1E4A">
          <w:rPr>
            <w:webHidden/>
          </w:rPr>
          <w:instrText xml:space="preserve"> PAGEREF _Toc382590694 \h </w:instrText>
        </w:r>
        <w:r w:rsidR="00EA1E4A">
          <w:rPr>
            <w:webHidden/>
          </w:rPr>
        </w:r>
        <w:r w:rsidR="00EA1E4A">
          <w:rPr>
            <w:webHidden/>
          </w:rPr>
          <w:fldChar w:fldCharType="separate"/>
        </w:r>
        <w:r w:rsidR="00EA1E4A">
          <w:rPr>
            <w:webHidden/>
          </w:rPr>
          <w:t>15</w:t>
        </w:r>
        <w:r w:rsidR="00EA1E4A">
          <w:rPr>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95" w:history="1">
        <w:r w:rsidR="00EA1E4A" w:rsidRPr="00210FF9">
          <w:rPr>
            <w:rStyle w:val="Hyperlink"/>
            <w:rFonts w:eastAsia="Times New Roman"/>
            <w:noProof/>
          </w:rPr>
          <w:t>2.1.</w:t>
        </w:r>
        <w:r w:rsidR="00EA1E4A">
          <w:rPr>
            <w:rFonts w:asciiTheme="minorHAnsi" w:eastAsiaTheme="minorEastAsia" w:hAnsiTheme="minorHAnsi"/>
            <w:noProof/>
            <w:sz w:val="22"/>
            <w:lang w:val="en-US"/>
          </w:rPr>
          <w:tab/>
        </w:r>
        <w:r w:rsidR="00EA1E4A" w:rsidRPr="00210FF9">
          <w:rPr>
            <w:rStyle w:val="Hyperlink"/>
            <w:rFonts w:eastAsia="Times New Roman"/>
            <w:noProof/>
          </w:rPr>
          <w:t>E-Learning</w:t>
        </w:r>
        <w:r w:rsidR="00EA1E4A">
          <w:rPr>
            <w:noProof/>
            <w:webHidden/>
          </w:rPr>
          <w:tab/>
        </w:r>
        <w:r w:rsidR="00EA1E4A">
          <w:rPr>
            <w:noProof/>
            <w:webHidden/>
          </w:rPr>
          <w:fldChar w:fldCharType="begin"/>
        </w:r>
        <w:r w:rsidR="00EA1E4A">
          <w:rPr>
            <w:noProof/>
            <w:webHidden/>
          </w:rPr>
          <w:instrText xml:space="preserve"> PAGEREF _Toc382590695 \h </w:instrText>
        </w:r>
        <w:r w:rsidR="00EA1E4A">
          <w:rPr>
            <w:noProof/>
            <w:webHidden/>
          </w:rPr>
        </w:r>
        <w:r w:rsidR="00EA1E4A">
          <w:rPr>
            <w:noProof/>
            <w:webHidden/>
          </w:rPr>
          <w:fldChar w:fldCharType="separate"/>
        </w:r>
        <w:r w:rsidR="00EA1E4A">
          <w:rPr>
            <w:noProof/>
            <w:webHidden/>
          </w:rPr>
          <w:t>15</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696" w:history="1">
        <w:r w:rsidR="00EA1E4A" w:rsidRPr="00210FF9">
          <w:rPr>
            <w:rStyle w:val="Hyperlink"/>
            <w:rFonts w:eastAsia="Times New Roman"/>
            <w:noProof/>
          </w:rPr>
          <w:t>2.2.</w:t>
        </w:r>
        <w:r w:rsidR="00EA1E4A">
          <w:rPr>
            <w:rFonts w:asciiTheme="minorHAnsi" w:eastAsiaTheme="minorEastAsia" w:hAnsiTheme="minorHAnsi"/>
            <w:noProof/>
            <w:sz w:val="22"/>
            <w:lang w:val="en-US"/>
          </w:rPr>
          <w:tab/>
        </w:r>
        <w:r w:rsidR="00EA1E4A" w:rsidRPr="00210FF9">
          <w:rPr>
            <w:rStyle w:val="Hyperlink"/>
            <w:rFonts w:eastAsia="Times New Roman"/>
            <w:noProof/>
          </w:rPr>
          <w:t>Mạng xã hội</w:t>
        </w:r>
        <w:r w:rsidR="00EA1E4A">
          <w:rPr>
            <w:noProof/>
            <w:webHidden/>
          </w:rPr>
          <w:tab/>
        </w:r>
        <w:r w:rsidR="00EA1E4A">
          <w:rPr>
            <w:noProof/>
            <w:webHidden/>
          </w:rPr>
          <w:fldChar w:fldCharType="begin"/>
        </w:r>
        <w:r w:rsidR="00EA1E4A">
          <w:rPr>
            <w:noProof/>
            <w:webHidden/>
          </w:rPr>
          <w:instrText xml:space="preserve"> PAGEREF _Toc382590696 \h </w:instrText>
        </w:r>
        <w:r w:rsidR="00EA1E4A">
          <w:rPr>
            <w:noProof/>
            <w:webHidden/>
          </w:rPr>
        </w:r>
        <w:r w:rsidR="00EA1E4A">
          <w:rPr>
            <w:noProof/>
            <w:webHidden/>
          </w:rPr>
          <w:fldChar w:fldCharType="separate"/>
        </w:r>
        <w:r w:rsidR="00EA1E4A">
          <w:rPr>
            <w:noProof/>
            <w:webHidden/>
          </w:rPr>
          <w:t>16</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697" w:history="1">
        <w:r w:rsidR="00EA1E4A" w:rsidRPr="00210FF9">
          <w:rPr>
            <w:rStyle w:val="Hyperlink"/>
            <w:noProof/>
          </w:rPr>
          <w:t>2.2.1.</w:t>
        </w:r>
        <w:r w:rsidR="00EA1E4A">
          <w:rPr>
            <w:rFonts w:asciiTheme="minorHAnsi" w:eastAsiaTheme="minorEastAsia" w:hAnsiTheme="minorHAnsi"/>
            <w:noProof/>
            <w:sz w:val="22"/>
            <w:lang w:val="en-US"/>
          </w:rPr>
          <w:tab/>
        </w:r>
        <w:r w:rsidR="00EA1E4A" w:rsidRPr="00210FF9">
          <w:rPr>
            <w:rStyle w:val="Hyperlink"/>
            <w:noProof/>
          </w:rPr>
          <w:t>Định nghĩa</w:t>
        </w:r>
        <w:r w:rsidR="00EA1E4A">
          <w:rPr>
            <w:noProof/>
            <w:webHidden/>
          </w:rPr>
          <w:tab/>
        </w:r>
        <w:r w:rsidR="00EA1E4A">
          <w:rPr>
            <w:noProof/>
            <w:webHidden/>
          </w:rPr>
          <w:fldChar w:fldCharType="begin"/>
        </w:r>
        <w:r w:rsidR="00EA1E4A">
          <w:rPr>
            <w:noProof/>
            <w:webHidden/>
          </w:rPr>
          <w:instrText xml:space="preserve"> PAGEREF _Toc382590697 \h </w:instrText>
        </w:r>
        <w:r w:rsidR="00EA1E4A">
          <w:rPr>
            <w:noProof/>
            <w:webHidden/>
          </w:rPr>
        </w:r>
        <w:r w:rsidR="00EA1E4A">
          <w:rPr>
            <w:noProof/>
            <w:webHidden/>
          </w:rPr>
          <w:fldChar w:fldCharType="separate"/>
        </w:r>
        <w:r w:rsidR="00EA1E4A">
          <w:rPr>
            <w:noProof/>
            <w:webHidden/>
          </w:rPr>
          <w:t>16</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698" w:history="1">
        <w:r w:rsidR="00EA1E4A" w:rsidRPr="00210FF9">
          <w:rPr>
            <w:rStyle w:val="Hyperlink"/>
            <w:noProof/>
          </w:rPr>
          <w:t>2.2.2.</w:t>
        </w:r>
        <w:r w:rsidR="00EA1E4A">
          <w:rPr>
            <w:rFonts w:asciiTheme="minorHAnsi" w:eastAsiaTheme="minorEastAsia" w:hAnsiTheme="minorHAnsi"/>
            <w:noProof/>
            <w:sz w:val="22"/>
            <w:lang w:val="en-US"/>
          </w:rPr>
          <w:tab/>
        </w:r>
        <w:r w:rsidR="00EA1E4A" w:rsidRPr="00210FF9">
          <w:rPr>
            <w:rStyle w:val="Hyperlink"/>
            <w:noProof/>
          </w:rPr>
          <w:t>Lịch sử</w:t>
        </w:r>
        <w:r w:rsidR="00EA1E4A">
          <w:rPr>
            <w:noProof/>
            <w:webHidden/>
          </w:rPr>
          <w:tab/>
        </w:r>
        <w:r w:rsidR="00EA1E4A">
          <w:rPr>
            <w:noProof/>
            <w:webHidden/>
          </w:rPr>
          <w:fldChar w:fldCharType="begin"/>
        </w:r>
        <w:r w:rsidR="00EA1E4A">
          <w:rPr>
            <w:noProof/>
            <w:webHidden/>
          </w:rPr>
          <w:instrText xml:space="preserve"> PAGEREF _Toc382590698 \h </w:instrText>
        </w:r>
        <w:r w:rsidR="00EA1E4A">
          <w:rPr>
            <w:noProof/>
            <w:webHidden/>
          </w:rPr>
        </w:r>
        <w:r w:rsidR="00EA1E4A">
          <w:rPr>
            <w:noProof/>
            <w:webHidden/>
          </w:rPr>
          <w:fldChar w:fldCharType="separate"/>
        </w:r>
        <w:r w:rsidR="00EA1E4A">
          <w:rPr>
            <w:noProof/>
            <w:webHidden/>
          </w:rPr>
          <w:t>17</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699" w:history="1">
        <w:r w:rsidR="00EA1E4A" w:rsidRPr="00210FF9">
          <w:rPr>
            <w:rStyle w:val="Hyperlink"/>
            <w:noProof/>
          </w:rPr>
          <w:t>2.2.3.</w:t>
        </w:r>
        <w:r w:rsidR="00EA1E4A">
          <w:rPr>
            <w:rFonts w:asciiTheme="minorHAnsi" w:eastAsiaTheme="minorEastAsia" w:hAnsiTheme="minorHAnsi"/>
            <w:noProof/>
            <w:sz w:val="22"/>
            <w:lang w:val="en-US"/>
          </w:rPr>
          <w:tab/>
        </w:r>
        <w:r w:rsidR="00EA1E4A" w:rsidRPr="00210FF9">
          <w:rPr>
            <w:rStyle w:val="Hyperlink"/>
            <w:noProof/>
          </w:rPr>
          <w:t>Các mạng xã hội</w:t>
        </w:r>
        <w:r w:rsidR="00EA1E4A" w:rsidRPr="00210FF9">
          <w:rPr>
            <w:rStyle w:val="Hyperlink"/>
            <w:noProof/>
            <w:lang w:val="en-US"/>
          </w:rPr>
          <w:t xml:space="preserve"> phổ biến</w:t>
        </w:r>
        <w:r w:rsidR="00EA1E4A" w:rsidRPr="00210FF9">
          <w:rPr>
            <w:rStyle w:val="Hyperlink"/>
            <w:noProof/>
          </w:rPr>
          <w:t xml:space="preserve"> trong thực tế</w:t>
        </w:r>
        <w:r w:rsidR="00EA1E4A">
          <w:rPr>
            <w:noProof/>
            <w:webHidden/>
          </w:rPr>
          <w:tab/>
        </w:r>
        <w:r w:rsidR="00EA1E4A">
          <w:rPr>
            <w:noProof/>
            <w:webHidden/>
          </w:rPr>
          <w:fldChar w:fldCharType="begin"/>
        </w:r>
        <w:r w:rsidR="00EA1E4A">
          <w:rPr>
            <w:noProof/>
            <w:webHidden/>
          </w:rPr>
          <w:instrText xml:space="preserve"> PAGEREF _Toc382590699 \h </w:instrText>
        </w:r>
        <w:r w:rsidR="00EA1E4A">
          <w:rPr>
            <w:noProof/>
            <w:webHidden/>
          </w:rPr>
        </w:r>
        <w:r w:rsidR="00EA1E4A">
          <w:rPr>
            <w:noProof/>
            <w:webHidden/>
          </w:rPr>
          <w:fldChar w:fldCharType="separate"/>
        </w:r>
        <w:r w:rsidR="00EA1E4A">
          <w:rPr>
            <w:noProof/>
            <w:webHidden/>
          </w:rPr>
          <w:t>18</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00" w:history="1">
        <w:r w:rsidR="00EA1E4A" w:rsidRPr="00210FF9">
          <w:rPr>
            <w:rStyle w:val="Hyperlink"/>
            <w:rFonts w:eastAsia="Times New Roman"/>
            <w:noProof/>
          </w:rPr>
          <w:t>2.3.</w:t>
        </w:r>
        <w:r w:rsidR="00EA1E4A">
          <w:rPr>
            <w:rFonts w:asciiTheme="minorHAnsi" w:eastAsiaTheme="minorEastAsia" w:hAnsiTheme="minorHAnsi"/>
            <w:noProof/>
            <w:sz w:val="22"/>
            <w:lang w:val="en-US"/>
          </w:rPr>
          <w:tab/>
        </w:r>
        <w:r w:rsidR="00EA1E4A" w:rsidRPr="00210FF9">
          <w:rPr>
            <w:rStyle w:val="Hyperlink"/>
            <w:rFonts w:eastAsia="Times New Roman"/>
            <w:noProof/>
          </w:rPr>
          <w:t>Mã nguồn mở Elgg</w:t>
        </w:r>
        <w:r w:rsidR="00EA1E4A">
          <w:rPr>
            <w:noProof/>
            <w:webHidden/>
          </w:rPr>
          <w:tab/>
        </w:r>
        <w:r w:rsidR="00EA1E4A">
          <w:rPr>
            <w:noProof/>
            <w:webHidden/>
          </w:rPr>
          <w:fldChar w:fldCharType="begin"/>
        </w:r>
        <w:r w:rsidR="00EA1E4A">
          <w:rPr>
            <w:noProof/>
            <w:webHidden/>
          </w:rPr>
          <w:instrText xml:space="preserve"> PAGEREF _Toc382590700 \h </w:instrText>
        </w:r>
        <w:r w:rsidR="00EA1E4A">
          <w:rPr>
            <w:noProof/>
            <w:webHidden/>
          </w:rPr>
        </w:r>
        <w:r w:rsidR="00EA1E4A">
          <w:rPr>
            <w:noProof/>
            <w:webHidden/>
          </w:rPr>
          <w:fldChar w:fldCharType="separate"/>
        </w:r>
        <w:r w:rsidR="00EA1E4A">
          <w:rPr>
            <w:noProof/>
            <w:webHidden/>
          </w:rPr>
          <w:t>20</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01" w:history="1">
        <w:r w:rsidR="00EA1E4A" w:rsidRPr="00210FF9">
          <w:rPr>
            <w:rStyle w:val="Hyperlink"/>
            <w:noProof/>
          </w:rPr>
          <w:t>2.3.1.</w:t>
        </w:r>
        <w:r w:rsidR="00EA1E4A">
          <w:rPr>
            <w:rFonts w:asciiTheme="minorHAnsi" w:eastAsiaTheme="minorEastAsia" w:hAnsiTheme="minorHAnsi"/>
            <w:noProof/>
            <w:sz w:val="22"/>
            <w:lang w:val="en-US"/>
          </w:rPr>
          <w:tab/>
        </w:r>
        <w:r w:rsidR="00EA1E4A" w:rsidRPr="00210FF9">
          <w:rPr>
            <w:rStyle w:val="Hyperlink"/>
            <w:noProof/>
            <w:lang w:val="en-US"/>
          </w:rPr>
          <w:t>Tính năng</w:t>
        </w:r>
        <w:r w:rsidR="00EA1E4A" w:rsidRPr="00210FF9">
          <w:rPr>
            <w:rStyle w:val="Hyperlink"/>
            <w:noProof/>
          </w:rPr>
          <w:t xml:space="preserve"> </w:t>
        </w:r>
        <w:r w:rsidR="00EA1E4A" w:rsidRPr="00210FF9">
          <w:rPr>
            <w:rStyle w:val="Hyperlink"/>
            <w:noProof/>
            <w:lang w:val="en-US"/>
          </w:rPr>
          <w:t xml:space="preserve">nổi bật </w:t>
        </w:r>
        <w:r w:rsidR="00EA1E4A" w:rsidRPr="00210FF9">
          <w:rPr>
            <w:rStyle w:val="Hyperlink"/>
            <w:noProof/>
          </w:rPr>
          <w:t>của Elgg</w:t>
        </w:r>
        <w:r w:rsidR="00EA1E4A">
          <w:rPr>
            <w:noProof/>
            <w:webHidden/>
          </w:rPr>
          <w:tab/>
        </w:r>
        <w:r w:rsidR="00EA1E4A">
          <w:rPr>
            <w:noProof/>
            <w:webHidden/>
          </w:rPr>
          <w:fldChar w:fldCharType="begin"/>
        </w:r>
        <w:r w:rsidR="00EA1E4A">
          <w:rPr>
            <w:noProof/>
            <w:webHidden/>
          </w:rPr>
          <w:instrText xml:space="preserve"> PAGEREF _Toc382590701 \h </w:instrText>
        </w:r>
        <w:r w:rsidR="00EA1E4A">
          <w:rPr>
            <w:noProof/>
            <w:webHidden/>
          </w:rPr>
        </w:r>
        <w:r w:rsidR="00EA1E4A">
          <w:rPr>
            <w:noProof/>
            <w:webHidden/>
          </w:rPr>
          <w:fldChar w:fldCharType="separate"/>
        </w:r>
        <w:r w:rsidR="00EA1E4A">
          <w:rPr>
            <w:noProof/>
            <w:webHidden/>
          </w:rPr>
          <w:t>21</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02" w:history="1">
        <w:r w:rsidR="00EA1E4A" w:rsidRPr="00210FF9">
          <w:rPr>
            <w:rStyle w:val="Hyperlink"/>
            <w:noProof/>
          </w:rPr>
          <w:t>2.3.2.</w:t>
        </w:r>
        <w:r w:rsidR="00EA1E4A">
          <w:rPr>
            <w:rFonts w:asciiTheme="minorHAnsi" w:eastAsiaTheme="minorEastAsia" w:hAnsiTheme="minorHAnsi"/>
            <w:noProof/>
            <w:sz w:val="22"/>
            <w:lang w:val="en-US"/>
          </w:rPr>
          <w:tab/>
        </w:r>
        <w:r w:rsidR="00EA1E4A" w:rsidRPr="00210FF9">
          <w:rPr>
            <w:rStyle w:val="Hyperlink"/>
            <w:noProof/>
          </w:rPr>
          <w:t>Kiến trúc của Elgg</w:t>
        </w:r>
        <w:r w:rsidR="00EA1E4A">
          <w:rPr>
            <w:noProof/>
            <w:webHidden/>
          </w:rPr>
          <w:tab/>
        </w:r>
        <w:r w:rsidR="00EA1E4A">
          <w:rPr>
            <w:noProof/>
            <w:webHidden/>
          </w:rPr>
          <w:fldChar w:fldCharType="begin"/>
        </w:r>
        <w:r w:rsidR="00EA1E4A">
          <w:rPr>
            <w:noProof/>
            <w:webHidden/>
          </w:rPr>
          <w:instrText xml:space="preserve"> PAGEREF _Toc382590702 \h </w:instrText>
        </w:r>
        <w:r w:rsidR="00EA1E4A">
          <w:rPr>
            <w:noProof/>
            <w:webHidden/>
          </w:rPr>
        </w:r>
        <w:r w:rsidR="00EA1E4A">
          <w:rPr>
            <w:noProof/>
            <w:webHidden/>
          </w:rPr>
          <w:fldChar w:fldCharType="separate"/>
        </w:r>
        <w:r w:rsidR="00EA1E4A">
          <w:rPr>
            <w:noProof/>
            <w:webHidden/>
          </w:rPr>
          <w:t>21</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03" w:history="1">
        <w:r w:rsidR="00EA1E4A" w:rsidRPr="00210FF9">
          <w:rPr>
            <w:rStyle w:val="Hyperlink"/>
            <w:noProof/>
          </w:rPr>
          <w:t>2.4.</w:t>
        </w:r>
        <w:r w:rsidR="00EA1E4A">
          <w:rPr>
            <w:rFonts w:asciiTheme="minorHAnsi" w:eastAsiaTheme="minorEastAsia" w:hAnsiTheme="minorHAnsi"/>
            <w:noProof/>
            <w:sz w:val="22"/>
            <w:lang w:val="en-US"/>
          </w:rPr>
          <w:tab/>
        </w:r>
        <w:r w:rsidR="00EA1E4A" w:rsidRPr="00210FF9">
          <w:rPr>
            <w:rStyle w:val="Hyperlink"/>
            <w:noProof/>
          </w:rPr>
          <w:t>Sơ lược về Subversion (SVN)</w:t>
        </w:r>
        <w:r w:rsidR="00EA1E4A">
          <w:rPr>
            <w:noProof/>
            <w:webHidden/>
          </w:rPr>
          <w:tab/>
        </w:r>
        <w:r w:rsidR="00EA1E4A">
          <w:rPr>
            <w:noProof/>
            <w:webHidden/>
          </w:rPr>
          <w:fldChar w:fldCharType="begin"/>
        </w:r>
        <w:r w:rsidR="00EA1E4A">
          <w:rPr>
            <w:noProof/>
            <w:webHidden/>
          </w:rPr>
          <w:instrText xml:space="preserve"> PAGEREF _Toc382590703 \h </w:instrText>
        </w:r>
        <w:r w:rsidR="00EA1E4A">
          <w:rPr>
            <w:noProof/>
            <w:webHidden/>
          </w:rPr>
        </w:r>
        <w:r w:rsidR="00EA1E4A">
          <w:rPr>
            <w:noProof/>
            <w:webHidden/>
          </w:rPr>
          <w:fldChar w:fldCharType="separate"/>
        </w:r>
        <w:r w:rsidR="00EA1E4A">
          <w:rPr>
            <w:noProof/>
            <w:webHidden/>
          </w:rPr>
          <w:t>27</w:t>
        </w:r>
        <w:r w:rsidR="00EA1E4A">
          <w:rPr>
            <w:noProof/>
            <w:webHidden/>
          </w:rPr>
          <w:fldChar w:fldCharType="end"/>
        </w:r>
      </w:hyperlink>
    </w:p>
    <w:p w:rsidR="00EA1E4A" w:rsidRDefault="00C64770">
      <w:pPr>
        <w:pStyle w:val="TOC1"/>
        <w:rPr>
          <w:rFonts w:asciiTheme="minorHAnsi" w:eastAsiaTheme="minorEastAsia" w:hAnsiTheme="minorHAnsi"/>
          <w:b w:val="0"/>
          <w:sz w:val="22"/>
          <w:lang w:val="en-US"/>
        </w:rPr>
      </w:pPr>
      <w:hyperlink w:anchor="_Toc382590704" w:history="1">
        <w:r w:rsidR="00EA1E4A" w:rsidRPr="00210FF9">
          <w:rPr>
            <w:rStyle w:val="Hyperlink"/>
          </w:rPr>
          <w:t>Chương 3.</w:t>
        </w:r>
        <w:r w:rsidR="00EA1E4A">
          <w:rPr>
            <w:rFonts w:asciiTheme="minorHAnsi" w:eastAsiaTheme="minorEastAsia" w:hAnsiTheme="minorHAnsi"/>
            <w:b w:val="0"/>
            <w:sz w:val="22"/>
            <w:lang w:val="en-US"/>
          </w:rPr>
          <w:tab/>
        </w:r>
        <w:r w:rsidR="00EA1E4A" w:rsidRPr="00210FF9">
          <w:rPr>
            <w:rStyle w:val="Hyperlink"/>
          </w:rPr>
          <w:t>XÂY DỰNG HỆ THỐNG MẠNG XÃ HỘI IGS</w:t>
        </w:r>
        <w:r w:rsidR="00EA1E4A">
          <w:rPr>
            <w:webHidden/>
          </w:rPr>
          <w:tab/>
        </w:r>
        <w:r w:rsidR="00EA1E4A">
          <w:rPr>
            <w:webHidden/>
          </w:rPr>
          <w:fldChar w:fldCharType="begin"/>
        </w:r>
        <w:r w:rsidR="00EA1E4A">
          <w:rPr>
            <w:webHidden/>
          </w:rPr>
          <w:instrText xml:space="preserve"> PAGEREF _Toc382590704 \h </w:instrText>
        </w:r>
        <w:r w:rsidR="00EA1E4A">
          <w:rPr>
            <w:webHidden/>
          </w:rPr>
        </w:r>
        <w:r w:rsidR="00EA1E4A">
          <w:rPr>
            <w:webHidden/>
          </w:rPr>
          <w:fldChar w:fldCharType="separate"/>
        </w:r>
        <w:r w:rsidR="00EA1E4A">
          <w:rPr>
            <w:webHidden/>
          </w:rPr>
          <w:t>31</w:t>
        </w:r>
        <w:r w:rsidR="00EA1E4A">
          <w:rPr>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05" w:history="1">
        <w:r w:rsidR="00EA1E4A" w:rsidRPr="00210FF9">
          <w:rPr>
            <w:rStyle w:val="Hyperlink"/>
            <w:noProof/>
          </w:rPr>
          <w:t>3.1.</w:t>
        </w:r>
        <w:r w:rsidR="00EA1E4A">
          <w:rPr>
            <w:rFonts w:asciiTheme="minorHAnsi" w:eastAsiaTheme="minorEastAsia" w:hAnsiTheme="minorHAnsi"/>
            <w:noProof/>
            <w:sz w:val="22"/>
            <w:lang w:val="en-US"/>
          </w:rPr>
          <w:tab/>
        </w:r>
        <w:r w:rsidR="00EA1E4A" w:rsidRPr="00210FF9">
          <w:rPr>
            <w:rStyle w:val="Hyperlink"/>
            <w:noProof/>
          </w:rPr>
          <w:t>Chức năng của mạng xã hội IGS</w:t>
        </w:r>
        <w:r w:rsidR="00EA1E4A">
          <w:rPr>
            <w:noProof/>
            <w:webHidden/>
          </w:rPr>
          <w:tab/>
        </w:r>
        <w:r w:rsidR="00EA1E4A">
          <w:rPr>
            <w:noProof/>
            <w:webHidden/>
          </w:rPr>
          <w:fldChar w:fldCharType="begin"/>
        </w:r>
        <w:r w:rsidR="00EA1E4A">
          <w:rPr>
            <w:noProof/>
            <w:webHidden/>
          </w:rPr>
          <w:instrText xml:space="preserve"> PAGEREF _Toc382590705 \h </w:instrText>
        </w:r>
        <w:r w:rsidR="00EA1E4A">
          <w:rPr>
            <w:noProof/>
            <w:webHidden/>
          </w:rPr>
        </w:r>
        <w:r w:rsidR="00EA1E4A">
          <w:rPr>
            <w:noProof/>
            <w:webHidden/>
          </w:rPr>
          <w:fldChar w:fldCharType="separate"/>
        </w:r>
        <w:r w:rsidR="00EA1E4A">
          <w:rPr>
            <w:noProof/>
            <w:webHidden/>
          </w:rPr>
          <w:t>31</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06" w:history="1">
        <w:r w:rsidR="00EA1E4A" w:rsidRPr="00210FF9">
          <w:rPr>
            <w:rStyle w:val="Hyperlink"/>
            <w:noProof/>
          </w:rPr>
          <w:t>3.2.</w:t>
        </w:r>
        <w:r w:rsidR="00EA1E4A">
          <w:rPr>
            <w:rFonts w:asciiTheme="minorHAnsi" w:eastAsiaTheme="minorEastAsia" w:hAnsiTheme="minorHAnsi"/>
            <w:noProof/>
            <w:sz w:val="22"/>
            <w:lang w:val="en-US"/>
          </w:rPr>
          <w:tab/>
        </w:r>
        <w:r w:rsidR="00EA1E4A" w:rsidRPr="00210FF9">
          <w:rPr>
            <w:rStyle w:val="Hyperlink"/>
            <w:noProof/>
          </w:rPr>
          <w:t>Phân tích thiết kế</w:t>
        </w:r>
        <w:r w:rsidR="00EA1E4A">
          <w:rPr>
            <w:noProof/>
            <w:webHidden/>
          </w:rPr>
          <w:tab/>
        </w:r>
        <w:r w:rsidR="00EA1E4A">
          <w:rPr>
            <w:noProof/>
            <w:webHidden/>
          </w:rPr>
          <w:fldChar w:fldCharType="begin"/>
        </w:r>
        <w:r w:rsidR="00EA1E4A">
          <w:rPr>
            <w:noProof/>
            <w:webHidden/>
          </w:rPr>
          <w:instrText xml:space="preserve"> PAGEREF _Toc382590706 \h </w:instrText>
        </w:r>
        <w:r w:rsidR="00EA1E4A">
          <w:rPr>
            <w:noProof/>
            <w:webHidden/>
          </w:rPr>
        </w:r>
        <w:r w:rsidR="00EA1E4A">
          <w:rPr>
            <w:noProof/>
            <w:webHidden/>
          </w:rPr>
          <w:fldChar w:fldCharType="separate"/>
        </w:r>
        <w:r w:rsidR="00EA1E4A">
          <w:rPr>
            <w:noProof/>
            <w:webHidden/>
          </w:rPr>
          <w:t>33</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07" w:history="1">
        <w:r w:rsidR="00EA1E4A" w:rsidRPr="00210FF9">
          <w:rPr>
            <w:rStyle w:val="Hyperlink"/>
            <w:noProof/>
            <w:lang w:val="en-US"/>
          </w:rPr>
          <w:t>3.2.1.</w:t>
        </w:r>
        <w:r w:rsidR="00EA1E4A">
          <w:rPr>
            <w:rFonts w:asciiTheme="minorHAnsi" w:eastAsiaTheme="minorEastAsia" w:hAnsiTheme="minorHAnsi"/>
            <w:noProof/>
            <w:sz w:val="22"/>
            <w:lang w:val="en-US"/>
          </w:rPr>
          <w:tab/>
        </w:r>
        <w:r w:rsidR="00EA1E4A" w:rsidRPr="00210FF9">
          <w:rPr>
            <w:rStyle w:val="Hyperlink"/>
            <w:noProof/>
            <w:lang w:val="en-US"/>
          </w:rPr>
          <w:t>Kiến trúc tổng quát</w:t>
        </w:r>
        <w:r w:rsidR="00EA1E4A">
          <w:rPr>
            <w:noProof/>
            <w:webHidden/>
          </w:rPr>
          <w:tab/>
        </w:r>
        <w:r w:rsidR="00EA1E4A">
          <w:rPr>
            <w:noProof/>
            <w:webHidden/>
          </w:rPr>
          <w:fldChar w:fldCharType="begin"/>
        </w:r>
        <w:r w:rsidR="00EA1E4A">
          <w:rPr>
            <w:noProof/>
            <w:webHidden/>
          </w:rPr>
          <w:instrText xml:space="preserve"> PAGEREF _Toc382590707 \h </w:instrText>
        </w:r>
        <w:r w:rsidR="00EA1E4A">
          <w:rPr>
            <w:noProof/>
            <w:webHidden/>
          </w:rPr>
        </w:r>
        <w:r w:rsidR="00EA1E4A">
          <w:rPr>
            <w:noProof/>
            <w:webHidden/>
          </w:rPr>
          <w:fldChar w:fldCharType="separate"/>
        </w:r>
        <w:r w:rsidR="00EA1E4A">
          <w:rPr>
            <w:noProof/>
            <w:webHidden/>
          </w:rPr>
          <w:t>33</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08" w:history="1">
        <w:r w:rsidR="00EA1E4A" w:rsidRPr="00210FF9">
          <w:rPr>
            <w:rStyle w:val="Hyperlink"/>
            <w:noProof/>
            <w:lang w:val="en-US"/>
          </w:rPr>
          <w:t>3.2.2.</w:t>
        </w:r>
        <w:r w:rsidR="00EA1E4A">
          <w:rPr>
            <w:rFonts w:asciiTheme="minorHAnsi" w:eastAsiaTheme="minorEastAsia" w:hAnsiTheme="minorHAnsi"/>
            <w:noProof/>
            <w:sz w:val="22"/>
            <w:lang w:val="en-US"/>
          </w:rPr>
          <w:tab/>
        </w:r>
        <w:r w:rsidR="00EA1E4A" w:rsidRPr="00210FF9">
          <w:rPr>
            <w:rStyle w:val="Hyperlink"/>
            <w:noProof/>
            <w:lang w:val="en-US"/>
          </w:rPr>
          <w:t>Sơ đồ Use Case</w:t>
        </w:r>
        <w:r w:rsidR="00EA1E4A">
          <w:rPr>
            <w:noProof/>
            <w:webHidden/>
          </w:rPr>
          <w:tab/>
        </w:r>
        <w:r w:rsidR="00EA1E4A">
          <w:rPr>
            <w:noProof/>
            <w:webHidden/>
          </w:rPr>
          <w:fldChar w:fldCharType="begin"/>
        </w:r>
        <w:r w:rsidR="00EA1E4A">
          <w:rPr>
            <w:noProof/>
            <w:webHidden/>
          </w:rPr>
          <w:instrText xml:space="preserve"> PAGEREF _Toc382590708 \h </w:instrText>
        </w:r>
        <w:r w:rsidR="00EA1E4A">
          <w:rPr>
            <w:noProof/>
            <w:webHidden/>
          </w:rPr>
        </w:r>
        <w:r w:rsidR="00EA1E4A">
          <w:rPr>
            <w:noProof/>
            <w:webHidden/>
          </w:rPr>
          <w:fldChar w:fldCharType="separate"/>
        </w:r>
        <w:r w:rsidR="00EA1E4A">
          <w:rPr>
            <w:noProof/>
            <w:webHidden/>
          </w:rPr>
          <w:t>38</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09" w:history="1">
        <w:r w:rsidR="00EA1E4A" w:rsidRPr="00210FF9">
          <w:rPr>
            <w:rStyle w:val="Hyperlink"/>
            <w:noProof/>
            <w:lang w:val="en-US"/>
          </w:rPr>
          <w:t>3.2.3.</w:t>
        </w:r>
        <w:r w:rsidR="00EA1E4A">
          <w:rPr>
            <w:rFonts w:asciiTheme="minorHAnsi" w:eastAsiaTheme="minorEastAsia" w:hAnsiTheme="minorHAnsi"/>
            <w:noProof/>
            <w:sz w:val="22"/>
            <w:lang w:val="en-US"/>
          </w:rPr>
          <w:tab/>
        </w:r>
        <w:r w:rsidR="00EA1E4A" w:rsidRPr="00210FF9">
          <w:rPr>
            <w:rStyle w:val="Hyperlink"/>
            <w:noProof/>
            <w:lang w:val="en-US"/>
          </w:rPr>
          <w:t>Thiết kế giao diện</w:t>
        </w:r>
        <w:r w:rsidR="00EA1E4A">
          <w:rPr>
            <w:noProof/>
            <w:webHidden/>
          </w:rPr>
          <w:tab/>
        </w:r>
        <w:r w:rsidR="00EA1E4A">
          <w:rPr>
            <w:noProof/>
            <w:webHidden/>
          </w:rPr>
          <w:fldChar w:fldCharType="begin"/>
        </w:r>
        <w:r w:rsidR="00EA1E4A">
          <w:rPr>
            <w:noProof/>
            <w:webHidden/>
          </w:rPr>
          <w:instrText xml:space="preserve"> PAGEREF _Toc382590709 \h </w:instrText>
        </w:r>
        <w:r w:rsidR="00EA1E4A">
          <w:rPr>
            <w:noProof/>
            <w:webHidden/>
          </w:rPr>
        </w:r>
        <w:r w:rsidR="00EA1E4A">
          <w:rPr>
            <w:noProof/>
            <w:webHidden/>
          </w:rPr>
          <w:fldChar w:fldCharType="separate"/>
        </w:r>
        <w:r w:rsidR="00EA1E4A">
          <w:rPr>
            <w:noProof/>
            <w:webHidden/>
          </w:rPr>
          <w:t>47</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10" w:history="1">
        <w:r w:rsidR="00EA1E4A" w:rsidRPr="00210FF9">
          <w:rPr>
            <w:rStyle w:val="Hyperlink"/>
            <w:noProof/>
          </w:rPr>
          <w:t>3.3.</w:t>
        </w:r>
        <w:r w:rsidR="00EA1E4A">
          <w:rPr>
            <w:rFonts w:asciiTheme="minorHAnsi" w:eastAsiaTheme="minorEastAsia" w:hAnsiTheme="minorHAnsi"/>
            <w:noProof/>
            <w:sz w:val="22"/>
            <w:lang w:val="en-US"/>
          </w:rPr>
          <w:tab/>
        </w:r>
        <w:r w:rsidR="00EA1E4A" w:rsidRPr="00210FF9">
          <w:rPr>
            <w:rStyle w:val="Hyperlink"/>
            <w:noProof/>
          </w:rPr>
          <w:t>Xây dựng</w:t>
        </w:r>
        <w:r w:rsidR="00EA1E4A">
          <w:rPr>
            <w:noProof/>
            <w:webHidden/>
          </w:rPr>
          <w:tab/>
        </w:r>
        <w:r w:rsidR="00EA1E4A">
          <w:rPr>
            <w:noProof/>
            <w:webHidden/>
          </w:rPr>
          <w:fldChar w:fldCharType="begin"/>
        </w:r>
        <w:r w:rsidR="00EA1E4A">
          <w:rPr>
            <w:noProof/>
            <w:webHidden/>
          </w:rPr>
          <w:instrText xml:space="preserve"> PAGEREF _Toc382590710 \h </w:instrText>
        </w:r>
        <w:r w:rsidR="00EA1E4A">
          <w:rPr>
            <w:noProof/>
            <w:webHidden/>
          </w:rPr>
        </w:r>
        <w:r w:rsidR="00EA1E4A">
          <w:rPr>
            <w:noProof/>
            <w:webHidden/>
          </w:rPr>
          <w:fldChar w:fldCharType="separate"/>
        </w:r>
        <w:r w:rsidR="00EA1E4A">
          <w:rPr>
            <w:noProof/>
            <w:webHidden/>
          </w:rPr>
          <w:t>61</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11" w:history="1">
        <w:r w:rsidR="00EA1E4A" w:rsidRPr="00210FF9">
          <w:rPr>
            <w:rStyle w:val="Hyperlink"/>
            <w:noProof/>
            <w:lang w:val="en-US"/>
          </w:rPr>
          <w:t>3.3.1.</w:t>
        </w:r>
        <w:r w:rsidR="00EA1E4A">
          <w:rPr>
            <w:rFonts w:asciiTheme="minorHAnsi" w:eastAsiaTheme="minorEastAsia" w:hAnsiTheme="minorHAnsi"/>
            <w:noProof/>
            <w:sz w:val="22"/>
            <w:lang w:val="en-US"/>
          </w:rPr>
          <w:tab/>
        </w:r>
        <w:r w:rsidR="00EA1E4A" w:rsidRPr="00210FF9">
          <w:rPr>
            <w:rStyle w:val="Hyperlink"/>
            <w:noProof/>
            <w:lang w:val="en-US"/>
          </w:rPr>
          <w:t>Phát triển và tích hợp SVN vào IGS</w:t>
        </w:r>
        <w:r w:rsidR="00EA1E4A">
          <w:rPr>
            <w:noProof/>
            <w:webHidden/>
          </w:rPr>
          <w:tab/>
        </w:r>
        <w:r w:rsidR="00EA1E4A">
          <w:rPr>
            <w:noProof/>
            <w:webHidden/>
          </w:rPr>
          <w:fldChar w:fldCharType="begin"/>
        </w:r>
        <w:r w:rsidR="00EA1E4A">
          <w:rPr>
            <w:noProof/>
            <w:webHidden/>
          </w:rPr>
          <w:instrText xml:space="preserve"> PAGEREF _Toc382590711 \h </w:instrText>
        </w:r>
        <w:r w:rsidR="00EA1E4A">
          <w:rPr>
            <w:noProof/>
            <w:webHidden/>
          </w:rPr>
        </w:r>
        <w:r w:rsidR="00EA1E4A">
          <w:rPr>
            <w:noProof/>
            <w:webHidden/>
          </w:rPr>
          <w:fldChar w:fldCharType="separate"/>
        </w:r>
        <w:r w:rsidR="00EA1E4A">
          <w:rPr>
            <w:noProof/>
            <w:webHidden/>
          </w:rPr>
          <w:t>62</w:t>
        </w:r>
        <w:r w:rsidR="00EA1E4A">
          <w:rPr>
            <w:noProof/>
            <w:webHidden/>
          </w:rPr>
          <w:fldChar w:fldCharType="end"/>
        </w:r>
      </w:hyperlink>
    </w:p>
    <w:p w:rsidR="00EA1E4A" w:rsidRDefault="00C64770">
      <w:pPr>
        <w:pStyle w:val="TOC3"/>
        <w:rPr>
          <w:rFonts w:asciiTheme="minorHAnsi" w:eastAsiaTheme="minorEastAsia" w:hAnsiTheme="minorHAnsi"/>
          <w:noProof/>
          <w:sz w:val="22"/>
          <w:lang w:val="en-US"/>
        </w:rPr>
      </w:pPr>
      <w:hyperlink w:anchor="_Toc382590712" w:history="1">
        <w:r w:rsidR="00EA1E4A" w:rsidRPr="00210FF9">
          <w:rPr>
            <w:rStyle w:val="Hyperlink"/>
            <w:noProof/>
            <w:lang w:val="en-US"/>
          </w:rPr>
          <w:t>3.3.1.</w:t>
        </w:r>
        <w:r w:rsidR="00EA1E4A">
          <w:rPr>
            <w:rFonts w:asciiTheme="minorHAnsi" w:eastAsiaTheme="minorEastAsia" w:hAnsiTheme="minorHAnsi"/>
            <w:noProof/>
            <w:sz w:val="22"/>
            <w:lang w:val="en-US"/>
          </w:rPr>
          <w:tab/>
        </w:r>
        <w:r w:rsidR="00EA1E4A" w:rsidRPr="00210FF9">
          <w:rPr>
            <w:rStyle w:val="Hyperlink"/>
            <w:noProof/>
            <w:lang w:val="en-US"/>
          </w:rPr>
          <w:t>Phát triển, tùy biến các plugin</w:t>
        </w:r>
        <w:r w:rsidR="00EA1E4A">
          <w:rPr>
            <w:noProof/>
            <w:webHidden/>
          </w:rPr>
          <w:tab/>
        </w:r>
        <w:r w:rsidR="00EA1E4A">
          <w:rPr>
            <w:noProof/>
            <w:webHidden/>
          </w:rPr>
          <w:fldChar w:fldCharType="begin"/>
        </w:r>
        <w:r w:rsidR="00EA1E4A">
          <w:rPr>
            <w:noProof/>
            <w:webHidden/>
          </w:rPr>
          <w:instrText xml:space="preserve"> PAGEREF _Toc382590712 \h </w:instrText>
        </w:r>
        <w:r w:rsidR="00EA1E4A">
          <w:rPr>
            <w:noProof/>
            <w:webHidden/>
          </w:rPr>
        </w:r>
        <w:r w:rsidR="00EA1E4A">
          <w:rPr>
            <w:noProof/>
            <w:webHidden/>
          </w:rPr>
          <w:fldChar w:fldCharType="separate"/>
        </w:r>
        <w:r w:rsidR="00EA1E4A">
          <w:rPr>
            <w:noProof/>
            <w:webHidden/>
          </w:rPr>
          <w:t>65</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13" w:history="1">
        <w:r w:rsidR="00EA1E4A" w:rsidRPr="00210FF9">
          <w:rPr>
            <w:rStyle w:val="Hyperlink"/>
            <w:noProof/>
          </w:rPr>
          <w:t>3.4.</w:t>
        </w:r>
        <w:r w:rsidR="00EA1E4A">
          <w:rPr>
            <w:rFonts w:asciiTheme="minorHAnsi" w:eastAsiaTheme="minorEastAsia" w:hAnsiTheme="minorHAnsi"/>
            <w:noProof/>
            <w:sz w:val="22"/>
            <w:lang w:val="en-US"/>
          </w:rPr>
          <w:tab/>
        </w:r>
        <w:r w:rsidR="00EA1E4A" w:rsidRPr="00210FF9">
          <w:rPr>
            <w:rStyle w:val="Hyperlink"/>
            <w:noProof/>
          </w:rPr>
          <w:t>Triển khai thử nghiệm</w:t>
        </w:r>
        <w:r w:rsidR="00EA1E4A">
          <w:rPr>
            <w:noProof/>
            <w:webHidden/>
          </w:rPr>
          <w:tab/>
        </w:r>
        <w:r w:rsidR="00EA1E4A">
          <w:rPr>
            <w:noProof/>
            <w:webHidden/>
          </w:rPr>
          <w:fldChar w:fldCharType="begin"/>
        </w:r>
        <w:r w:rsidR="00EA1E4A">
          <w:rPr>
            <w:noProof/>
            <w:webHidden/>
          </w:rPr>
          <w:instrText xml:space="preserve"> PAGEREF _Toc382590713 \h </w:instrText>
        </w:r>
        <w:r w:rsidR="00EA1E4A">
          <w:rPr>
            <w:noProof/>
            <w:webHidden/>
          </w:rPr>
        </w:r>
        <w:r w:rsidR="00EA1E4A">
          <w:rPr>
            <w:noProof/>
            <w:webHidden/>
          </w:rPr>
          <w:fldChar w:fldCharType="separate"/>
        </w:r>
        <w:r w:rsidR="00EA1E4A">
          <w:rPr>
            <w:noProof/>
            <w:webHidden/>
          </w:rPr>
          <w:t>79</w:t>
        </w:r>
        <w:r w:rsidR="00EA1E4A">
          <w:rPr>
            <w:noProof/>
            <w:webHidden/>
          </w:rPr>
          <w:fldChar w:fldCharType="end"/>
        </w:r>
      </w:hyperlink>
    </w:p>
    <w:p w:rsidR="00EA1E4A" w:rsidRDefault="00C64770">
      <w:pPr>
        <w:pStyle w:val="TOC1"/>
        <w:rPr>
          <w:rFonts w:asciiTheme="minorHAnsi" w:eastAsiaTheme="minorEastAsia" w:hAnsiTheme="minorHAnsi"/>
          <w:b w:val="0"/>
          <w:sz w:val="22"/>
          <w:lang w:val="en-US"/>
        </w:rPr>
      </w:pPr>
      <w:hyperlink w:anchor="_Toc382590714" w:history="1">
        <w:r w:rsidR="00EA1E4A" w:rsidRPr="00210FF9">
          <w:rPr>
            <w:rStyle w:val="Hyperlink"/>
          </w:rPr>
          <w:t>Chương 4.</w:t>
        </w:r>
        <w:r w:rsidR="00EA1E4A">
          <w:rPr>
            <w:rFonts w:asciiTheme="minorHAnsi" w:eastAsiaTheme="minorEastAsia" w:hAnsiTheme="minorHAnsi"/>
            <w:b w:val="0"/>
            <w:sz w:val="22"/>
            <w:lang w:val="en-US"/>
          </w:rPr>
          <w:tab/>
        </w:r>
        <w:r w:rsidR="00EA1E4A" w:rsidRPr="00210FF9">
          <w:rPr>
            <w:rStyle w:val="Hyperlink"/>
          </w:rPr>
          <w:t>TỔNG KẾT</w:t>
        </w:r>
        <w:r w:rsidR="00EA1E4A">
          <w:rPr>
            <w:webHidden/>
          </w:rPr>
          <w:tab/>
        </w:r>
        <w:r w:rsidR="00EA1E4A">
          <w:rPr>
            <w:webHidden/>
          </w:rPr>
          <w:fldChar w:fldCharType="begin"/>
        </w:r>
        <w:r w:rsidR="00EA1E4A">
          <w:rPr>
            <w:webHidden/>
          </w:rPr>
          <w:instrText xml:space="preserve"> PAGEREF _Toc382590714 \h </w:instrText>
        </w:r>
        <w:r w:rsidR="00EA1E4A">
          <w:rPr>
            <w:webHidden/>
          </w:rPr>
        </w:r>
        <w:r w:rsidR="00EA1E4A">
          <w:rPr>
            <w:webHidden/>
          </w:rPr>
          <w:fldChar w:fldCharType="separate"/>
        </w:r>
        <w:r w:rsidR="00EA1E4A">
          <w:rPr>
            <w:webHidden/>
          </w:rPr>
          <w:t>85</w:t>
        </w:r>
        <w:r w:rsidR="00EA1E4A">
          <w:rPr>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15" w:history="1">
        <w:r w:rsidR="00EA1E4A" w:rsidRPr="00210FF9">
          <w:rPr>
            <w:rStyle w:val="Hyperlink"/>
            <w:noProof/>
          </w:rPr>
          <w:t>4.1.</w:t>
        </w:r>
        <w:r w:rsidR="00EA1E4A">
          <w:rPr>
            <w:rFonts w:asciiTheme="minorHAnsi" w:eastAsiaTheme="minorEastAsia" w:hAnsiTheme="minorHAnsi"/>
            <w:noProof/>
            <w:sz w:val="22"/>
            <w:lang w:val="en-US"/>
          </w:rPr>
          <w:tab/>
        </w:r>
        <w:r w:rsidR="00EA1E4A" w:rsidRPr="00210FF9">
          <w:rPr>
            <w:rStyle w:val="Hyperlink"/>
            <w:noProof/>
          </w:rPr>
          <w:t>Kết quả đạt được</w:t>
        </w:r>
        <w:r w:rsidR="00EA1E4A">
          <w:rPr>
            <w:noProof/>
            <w:webHidden/>
          </w:rPr>
          <w:tab/>
        </w:r>
        <w:r w:rsidR="00EA1E4A">
          <w:rPr>
            <w:noProof/>
            <w:webHidden/>
          </w:rPr>
          <w:fldChar w:fldCharType="begin"/>
        </w:r>
        <w:r w:rsidR="00EA1E4A">
          <w:rPr>
            <w:noProof/>
            <w:webHidden/>
          </w:rPr>
          <w:instrText xml:space="preserve"> PAGEREF _Toc382590715 \h </w:instrText>
        </w:r>
        <w:r w:rsidR="00EA1E4A">
          <w:rPr>
            <w:noProof/>
            <w:webHidden/>
          </w:rPr>
        </w:r>
        <w:r w:rsidR="00EA1E4A">
          <w:rPr>
            <w:noProof/>
            <w:webHidden/>
          </w:rPr>
          <w:fldChar w:fldCharType="separate"/>
        </w:r>
        <w:r w:rsidR="00EA1E4A">
          <w:rPr>
            <w:noProof/>
            <w:webHidden/>
          </w:rPr>
          <w:t>85</w:t>
        </w:r>
        <w:r w:rsidR="00EA1E4A">
          <w:rPr>
            <w:noProof/>
            <w:webHidden/>
          </w:rPr>
          <w:fldChar w:fldCharType="end"/>
        </w:r>
      </w:hyperlink>
    </w:p>
    <w:p w:rsidR="00EA1E4A" w:rsidRDefault="00C64770">
      <w:pPr>
        <w:pStyle w:val="TOC2"/>
        <w:rPr>
          <w:rFonts w:asciiTheme="minorHAnsi" w:eastAsiaTheme="minorEastAsia" w:hAnsiTheme="minorHAnsi"/>
          <w:noProof/>
          <w:sz w:val="22"/>
          <w:lang w:val="en-US"/>
        </w:rPr>
      </w:pPr>
      <w:hyperlink w:anchor="_Toc382590716" w:history="1">
        <w:r w:rsidR="00EA1E4A" w:rsidRPr="00210FF9">
          <w:rPr>
            <w:rStyle w:val="Hyperlink"/>
            <w:rFonts w:cs="Times New Roman"/>
            <w:noProof/>
          </w:rPr>
          <w:t>4.2.</w:t>
        </w:r>
        <w:r w:rsidR="00EA1E4A">
          <w:rPr>
            <w:rFonts w:asciiTheme="minorHAnsi" w:eastAsiaTheme="minorEastAsia" w:hAnsiTheme="minorHAnsi"/>
            <w:noProof/>
            <w:sz w:val="22"/>
            <w:lang w:val="en-US"/>
          </w:rPr>
          <w:tab/>
        </w:r>
        <w:r w:rsidR="00EA1E4A" w:rsidRPr="00210FF9">
          <w:rPr>
            <w:rStyle w:val="Hyperlink"/>
            <w:noProof/>
          </w:rPr>
          <w:t>Hướng phát triển</w:t>
        </w:r>
        <w:r w:rsidR="00EA1E4A">
          <w:rPr>
            <w:noProof/>
            <w:webHidden/>
          </w:rPr>
          <w:tab/>
        </w:r>
        <w:r w:rsidR="00EA1E4A">
          <w:rPr>
            <w:noProof/>
            <w:webHidden/>
          </w:rPr>
          <w:fldChar w:fldCharType="begin"/>
        </w:r>
        <w:r w:rsidR="00EA1E4A">
          <w:rPr>
            <w:noProof/>
            <w:webHidden/>
          </w:rPr>
          <w:instrText xml:space="preserve"> PAGEREF _Toc382590716 \h </w:instrText>
        </w:r>
        <w:r w:rsidR="00EA1E4A">
          <w:rPr>
            <w:noProof/>
            <w:webHidden/>
          </w:rPr>
        </w:r>
        <w:r w:rsidR="00EA1E4A">
          <w:rPr>
            <w:noProof/>
            <w:webHidden/>
          </w:rPr>
          <w:fldChar w:fldCharType="separate"/>
        </w:r>
        <w:r w:rsidR="00EA1E4A">
          <w:rPr>
            <w:noProof/>
            <w:webHidden/>
          </w:rPr>
          <w:t>86</w:t>
        </w:r>
        <w:r w:rsidR="00EA1E4A">
          <w:rPr>
            <w:noProof/>
            <w:webHidden/>
          </w:rPr>
          <w:fldChar w:fldCharType="end"/>
        </w:r>
      </w:hyperlink>
    </w:p>
    <w:p w:rsidR="003370E0" w:rsidRDefault="003370E0" w:rsidP="00396A24">
      <w:pPr>
        <w:spacing w:after="0"/>
        <w:rPr>
          <w:rFonts w:cs="Times New Roman"/>
          <w:b/>
          <w:sz w:val="28"/>
          <w:szCs w:val="26"/>
        </w:rPr>
      </w:pPr>
      <w:r>
        <w:rPr>
          <w:rFonts w:cs="Times New Roman"/>
          <w:b/>
          <w:sz w:val="28"/>
          <w:szCs w:val="26"/>
        </w:rPr>
        <w:fldChar w:fldCharType="end"/>
      </w:r>
    </w:p>
    <w:p w:rsidR="003370E0" w:rsidRPr="00131A88" w:rsidRDefault="003370E0" w:rsidP="00396A24">
      <w:pPr>
        <w:spacing w:after="0"/>
        <w:rPr>
          <w:rFonts w:cs="Times New Roman"/>
          <w:b/>
          <w:sz w:val="28"/>
          <w:szCs w:val="26"/>
        </w:rPr>
        <w:sectPr w:rsidR="003370E0" w:rsidRPr="00131A88" w:rsidSect="00745672">
          <w:footnotePr>
            <w:numRestart w:val="eachPage"/>
          </w:footnotePr>
          <w:pgSz w:w="11906" w:h="16838"/>
          <w:pgMar w:top="1701" w:right="1134" w:bottom="1985" w:left="1985" w:header="708" w:footer="708" w:gutter="0"/>
          <w:cols w:space="708"/>
          <w:docGrid w:linePitch="360"/>
        </w:sectPr>
      </w:pPr>
    </w:p>
    <w:p w:rsidR="0045053A" w:rsidRPr="00131A88" w:rsidRDefault="001F7810" w:rsidP="00396A24">
      <w:pPr>
        <w:pStyle w:val="Title"/>
        <w:spacing w:line="360" w:lineRule="auto"/>
        <w:rPr>
          <w:rFonts w:cs="Times New Roman"/>
        </w:rPr>
      </w:pPr>
      <w:r w:rsidRPr="00131A88">
        <w:rPr>
          <w:rFonts w:cs="Times New Roman"/>
        </w:rPr>
        <w:lastRenderedPageBreak/>
        <w:t>DANH MỤC HÌNH VẼ</w:t>
      </w:r>
    </w:p>
    <w:p w:rsidR="00EA1E4A" w:rsidRPr="00EA1E4A" w:rsidRDefault="00DB2614" w:rsidP="00EA1E4A">
      <w:pPr>
        <w:pStyle w:val="TableofFigures"/>
        <w:tabs>
          <w:tab w:val="right" w:leader="dot" w:pos="8777"/>
        </w:tabs>
        <w:ind w:firstLine="0"/>
        <w:rPr>
          <w:rStyle w:val="Hyperlink"/>
        </w:rPr>
      </w:pPr>
      <w:r w:rsidRPr="00131A88">
        <w:rPr>
          <w:rFonts w:cs="Times New Roman"/>
          <w:b/>
          <w:sz w:val="28"/>
          <w:szCs w:val="26"/>
        </w:rPr>
        <w:fldChar w:fldCharType="begin"/>
      </w:r>
      <w:r w:rsidRPr="00131A88">
        <w:rPr>
          <w:rFonts w:cs="Times New Roman"/>
          <w:b/>
          <w:sz w:val="28"/>
          <w:szCs w:val="26"/>
        </w:rPr>
        <w:instrText xml:space="preserve"> TOC \h \z \c "Hình " </w:instrText>
      </w:r>
      <w:r w:rsidRPr="00131A88">
        <w:rPr>
          <w:rFonts w:cs="Times New Roman"/>
          <w:b/>
          <w:sz w:val="28"/>
          <w:szCs w:val="26"/>
        </w:rPr>
        <w:fldChar w:fldCharType="separate"/>
      </w:r>
      <w:hyperlink w:anchor="_Toc382590717" w:history="1">
        <w:r w:rsidR="00EA1E4A" w:rsidRPr="00F62FBB">
          <w:rPr>
            <w:rStyle w:val="Hyperlink"/>
            <w:noProof/>
          </w:rPr>
          <w:t>Hình  1.1 Tỉ lệ người dùng mạng xã hội theo tuổi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_Toc382590717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18" w:history="1">
        <w:r w:rsidR="00EA1E4A" w:rsidRPr="00F62FBB">
          <w:rPr>
            <w:rStyle w:val="Hyperlink"/>
            <w:noProof/>
          </w:rPr>
          <w:t>Hình 1.2 Mối liên kết giữa sinh viên và nhà tuyển dụng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_Toc382590718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19" w:history="1">
        <w:r w:rsidR="00EA1E4A" w:rsidRPr="00EA1E4A">
          <w:rPr>
            <w:rStyle w:val="Hyperlink"/>
            <w:noProof/>
          </w:rPr>
          <w:t>Hình  2.1 Các thành tố cấu thành một kênh e-learning điển hình</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_Toc382590719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0" w:history="1">
        <w:r w:rsidR="00EA1E4A" w:rsidRPr="00F62FBB">
          <w:rPr>
            <w:rStyle w:val="Hyperlink"/>
            <w:noProof/>
          </w:rPr>
          <w:t>Hình  2.2 Sự đa dạng của các mạng xã hội hiện nay</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16</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1" w:history="1">
        <w:r w:rsidR="00EA1E4A" w:rsidRPr="00F62FBB">
          <w:rPr>
            <w:rStyle w:val="Hyperlink"/>
            <w:noProof/>
          </w:rPr>
          <w:t>Hình  2.3 Sự gia tăng nội dung chia sẻ của người dùng mạng xã hội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2" w:history="1">
        <w:r w:rsidR="00EA1E4A" w:rsidRPr="00F62FBB">
          <w:rPr>
            <w:rStyle w:val="Hyperlink"/>
            <w:noProof/>
          </w:rPr>
          <w:t>Hình  2.4 Mức độ phổ biến của Facebook qua các năm</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3" w:history="1">
        <w:r w:rsidR="00EA1E4A" w:rsidRPr="00F62FBB">
          <w:rPr>
            <w:rStyle w:val="Hyperlink"/>
            <w:noProof/>
          </w:rPr>
          <w:t>Hình  2.5 Mô hình dữ liệu của Elgg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23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4" w:history="1">
        <w:r w:rsidR="00EA1E4A" w:rsidRPr="00F62FBB">
          <w:rPr>
            <w:rStyle w:val="Hyperlink"/>
            <w:noProof/>
          </w:rPr>
          <w:t>Hình 2.6 Cấu trúc thư mục chuẩn của plugin “example”</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25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5" w:history="1">
        <w:r w:rsidR="00EA1E4A" w:rsidRPr="00F62FBB">
          <w:rPr>
            <w:rStyle w:val="Hyperlink"/>
            <w:noProof/>
          </w:rPr>
          <w:t>Hình  2.7 Màn hình quản lý các kho mã nguồn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29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6" w:history="1">
        <w:r w:rsidR="00EA1E4A" w:rsidRPr="00F62FBB">
          <w:rPr>
            <w:rStyle w:val="Hyperlink"/>
            <w:noProof/>
          </w:rPr>
          <w:t>Hình  2.8 Màn hình quản lý người dùng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29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7" w:history="1">
        <w:r w:rsidR="00EA1E4A" w:rsidRPr="00F62FBB">
          <w:rPr>
            <w:rStyle w:val="Hyperlink"/>
            <w:noProof/>
          </w:rPr>
          <w:t>Hình  2.9 Màn hình quản lý nhóm người dùng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30</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8" w:history="1">
        <w:r w:rsidR="00EA1E4A" w:rsidRPr="00F62FBB">
          <w:rPr>
            <w:rStyle w:val="Hyperlink"/>
            <w:noProof/>
          </w:rPr>
          <w:t>Hình  3.1 Kiến trúc tổng quan về hệ thống ban đầu gồm Elgg và Subversion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34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29" w:history="1">
        <w:r w:rsidR="00EA1E4A" w:rsidRPr="00F62FBB">
          <w:rPr>
            <w:rStyle w:val="Hyperlink"/>
            <w:noProof/>
          </w:rPr>
          <w:t>Hình  3.2 Kiến trúc tổng quan của  hệ thống mạng xã hội IGS</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_Toc382590729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35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0" w:history="1">
        <w:r w:rsidR="00EA1E4A" w:rsidRPr="00F62FBB">
          <w:rPr>
            <w:rStyle w:val="Hyperlink"/>
            <w:noProof/>
          </w:rPr>
          <w:t>Hình  3.3 Use case hệ thống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38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1" w:history="1">
        <w:r w:rsidR="00EA1E4A" w:rsidRPr="00F62FBB">
          <w:rPr>
            <w:rStyle w:val="Hyperlink"/>
            <w:noProof/>
          </w:rPr>
          <w:t>Hình  3.4 Giao diện nhóm</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48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2" w:history="1">
        <w:r w:rsidR="00EA1E4A" w:rsidRPr="00F62FBB">
          <w:rPr>
            <w:rStyle w:val="Hyperlink"/>
            <w:noProof/>
          </w:rPr>
          <w:t>Hình  3.5 Giao diện thông tin cá nhân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51</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3" w:history="1">
        <w:r w:rsidR="00EA1E4A" w:rsidRPr="00F62FBB">
          <w:rPr>
            <w:rStyle w:val="Hyperlink"/>
            <w:noProof/>
          </w:rPr>
          <w:t>Hình  3.6 Quản lý kĩ năng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52</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4" w:history="1">
        <w:r w:rsidR="00EA1E4A" w:rsidRPr="00F62FBB">
          <w:rPr>
            <w:rStyle w:val="Hyperlink"/>
            <w:noProof/>
          </w:rPr>
          <w:t>Hình  3.7 Thêm kĩ năng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5" w:history="1">
        <w:r w:rsidR="00EA1E4A" w:rsidRPr="00F62FBB">
          <w:rPr>
            <w:rStyle w:val="Hyperlink"/>
            <w:noProof/>
          </w:rPr>
          <w:t>Hình  3.8 Danh sách đồ án trong CV điện tử</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6" w:history="1">
        <w:r w:rsidR="00EA1E4A" w:rsidRPr="00EA1E4A">
          <w:rPr>
            <w:rStyle w:val="Hyperlink"/>
            <w:noProof/>
          </w:rPr>
          <w:t>Hình  3.9 Tạo danh sách đồ án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7" w:history="1">
        <w:r w:rsidR="00EA1E4A" w:rsidRPr="00F62FBB">
          <w:rPr>
            <w:rStyle w:val="Hyperlink"/>
            <w:noProof/>
          </w:rPr>
          <w:t>Hình  3.10 Danh sách đề tài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56</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8" w:history="1">
        <w:r w:rsidR="00EA1E4A" w:rsidRPr="00F62FBB">
          <w:rPr>
            <w:rStyle w:val="Hyperlink"/>
            <w:noProof/>
          </w:rPr>
          <w:t>Hình  3.11 Danh sách đồ án sinh viên tham gia</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39" w:history="1">
        <w:r w:rsidR="00EA1E4A" w:rsidRPr="00F62FBB">
          <w:rPr>
            <w:rStyle w:val="Hyperlink"/>
            <w:noProof/>
          </w:rPr>
          <w:t>Hình  3.12 Giao diện nộp bài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_Toc382590739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0" w:history="1">
        <w:r w:rsidR="00EA1E4A" w:rsidRPr="00F62FBB">
          <w:rPr>
            <w:rStyle w:val="Hyperlink"/>
            <w:noProof/>
          </w:rPr>
          <w:t>Hình  3.13 Giao diện chat</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60</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1" w:history="1">
        <w:r w:rsidR="00EA1E4A" w:rsidRPr="00EA1E4A">
          <w:rPr>
            <w:rStyle w:val="Hyperlink"/>
            <w:noProof/>
          </w:rPr>
          <w:t>Hình  3.14 Các chức năng sẵn có của Elgg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66</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2" w:history="1">
        <w:r w:rsidR="00EA1E4A" w:rsidRPr="00F62FBB">
          <w:rPr>
            <w:rStyle w:val="Hyperlink"/>
            <w:noProof/>
          </w:rPr>
          <w:t>Hình  3.15 Các chức năng sẵn có của Elgg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66</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3" w:history="1">
        <w:r w:rsidR="00EA1E4A" w:rsidRPr="00F62FBB">
          <w:rPr>
            <w:rStyle w:val="Hyperlink"/>
            <w:noProof/>
          </w:rPr>
          <w:t>Hình  3.16 Sau khi đã tùy chỉnh plugin groups</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67</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4" w:history="1">
        <w:r w:rsidR="00EA1E4A" w:rsidRPr="00F62FBB">
          <w:rPr>
            <w:rStyle w:val="Hyperlink"/>
            <w:noProof/>
          </w:rPr>
          <w:t>Hình  3.17 Thêm trường usertype cho thành viên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67</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5" w:history="1">
        <w:r w:rsidR="00EA1E4A" w:rsidRPr="00F62FBB">
          <w:rPr>
            <w:rStyle w:val="Hyperlink"/>
            <w:noProof/>
          </w:rPr>
          <w:t>Hình  3.18 Giao diện tạo mới thành viên thay đổi sau khi thêm usertype</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6" w:history="1">
        <w:r w:rsidR="00EA1E4A" w:rsidRPr="00F62FBB">
          <w:rPr>
            <w:rStyle w:val="Hyperlink"/>
            <w:noProof/>
          </w:rPr>
          <w:t>Hình  3.20 Giao diện của bottom_bar</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7" w:history="1">
        <w:r w:rsidR="00EA1E4A" w:rsidRPr="00F62FBB">
          <w:rPr>
            <w:rStyle w:val="Hyperlink"/>
            <w:noProof/>
          </w:rPr>
          <w:t>Hình  3.21 Giao diện chat</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70</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8" w:history="1">
        <w:r w:rsidR="00EA1E4A" w:rsidRPr="00F62FBB">
          <w:rPr>
            <w:rStyle w:val="Hyperlink"/>
            <w:noProof/>
          </w:rPr>
          <w:t>Hình  3.22 Trang danh sách đề tài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49" w:history="1">
        <w:r w:rsidR="00EA1E4A" w:rsidRPr="00F62FBB">
          <w:rPr>
            <w:rStyle w:val="Hyperlink"/>
            <w:noProof/>
          </w:rPr>
          <w:t>Hình  3.23 Giao diện chính của plugin resume</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_Toc382590749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78</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0" w:history="1">
        <w:r w:rsidR="00EA1E4A" w:rsidRPr="00F62FBB">
          <w:rPr>
            <w:rStyle w:val="Hyperlink"/>
            <w:noProof/>
          </w:rPr>
          <w:t>Hình  3.24 Trang xem CV điện tử của một thành viên khác</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1" w:history="1">
        <w:r w:rsidR="00EA1E4A" w:rsidRPr="00F62FBB">
          <w:rPr>
            <w:rStyle w:val="Hyperlink"/>
            <w:noProof/>
          </w:rPr>
          <w:t>Hình  4.1 Kiểm tra máy chủ hoạt động thành công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90</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2" w:history="1">
        <w:r w:rsidR="00EA1E4A" w:rsidRPr="00F62FBB">
          <w:rPr>
            <w:rStyle w:val="Hyperlink"/>
            <w:noProof/>
          </w:rPr>
          <w:t>Hình  4.2 Thiết lập cài đặt cho cổng kết nối máy chủ SVN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96</w:t>
        </w:r>
        <w:r w:rsidR="00EA1E4A" w:rsidRPr="00EA1E4A">
          <w:rPr>
            <w:rStyle w:val="Hyperlink"/>
            <w:webHidden/>
          </w:rPr>
          <w:fldChar w:fldCharType="end"/>
        </w:r>
      </w:hyperlink>
    </w:p>
    <w:p w:rsidR="00EA1E4A" w:rsidRDefault="00C64770" w:rsidP="00EA1E4A">
      <w:pPr>
        <w:pStyle w:val="TableofFigures"/>
        <w:tabs>
          <w:tab w:val="right" w:leader="dot" w:pos="8777"/>
        </w:tabs>
        <w:ind w:firstLine="0"/>
        <w:rPr>
          <w:rFonts w:asciiTheme="minorHAnsi" w:eastAsiaTheme="minorEastAsia" w:hAnsiTheme="minorHAnsi"/>
          <w:noProof/>
          <w:sz w:val="22"/>
          <w:lang w:val="en-US"/>
        </w:rPr>
      </w:pPr>
      <w:hyperlink w:anchor="_Toc382590753" w:history="1">
        <w:r w:rsidR="00EA1E4A" w:rsidRPr="00F62FBB">
          <w:rPr>
            <w:rStyle w:val="Hyperlink"/>
            <w:noProof/>
          </w:rPr>
          <w:t>Hình  4.3 Thiết lập cổng kết nối đến giao diện quản lý uberSVN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96</w:t>
        </w:r>
        <w:r w:rsidR="00EA1E4A" w:rsidRPr="00EA1E4A">
          <w:rPr>
            <w:rStyle w:val="Hyperlink"/>
            <w:webHidden/>
          </w:rPr>
          <w:fldChar w:fldCharType="end"/>
        </w:r>
      </w:hyperlink>
    </w:p>
    <w:p w:rsidR="00A52299" w:rsidRDefault="00DB2614" w:rsidP="00396A24">
      <w:pPr>
        <w:ind w:firstLine="0"/>
        <w:rPr>
          <w:rFonts w:cs="Times New Roman"/>
          <w:b/>
          <w:lang w:val="en-US"/>
        </w:rPr>
      </w:pPr>
      <w:r w:rsidRPr="00131A88">
        <w:rPr>
          <w:rFonts w:cs="Times New Roman"/>
          <w:b/>
          <w:sz w:val="28"/>
          <w:szCs w:val="26"/>
        </w:rPr>
        <w:fldChar w:fldCharType="end"/>
      </w:r>
      <w:r w:rsidR="00A52299">
        <w:rPr>
          <w:rFonts w:cs="Times New Roman"/>
          <w:b/>
          <w:lang w:val="en-US"/>
        </w:rPr>
        <w:br w:type="page"/>
      </w:r>
    </w:p>
    <w:p w:rsidR="00EA1E4A" w:rsidRPr="00EA1E4A" w:rsidRDefault="00F539C4" w:rsidP="00EA1E4A">
      <w:pPr>
        <w:pStyle w:val="TableofFigures"/>
        <w:tabs>
          <w:tab w:val="right" w:leader="dot" w:pos="8777"/>
        </w:tabs>
        <w:ind w:firstLine="0"/>
        <w:jc w:val="center"/>
        <w:rPr>
          <w:rStyle w:val="Hyperlink"/>
        </w:rPr>
      </w:pPr>
      <w:r w:rsidRPr="00131A88">
        <w:rPr>
          <w:rFonts w:cs="Times New Roman"/>
          <w:b/>
          <w:lang w:val="en-US"/>
        </w:rPr>
        <w:lastRenderedPageBreak/>
        <w:t xml:space="preserve">DANH MỤC </w:t>
      </w:r>
      <w:r w:rsidR="00316F58" w:rsidRPr="00131A88">
        <w:rPr>
          <w:rFonts w:cs="Times New Roman"/>
          <w:b/>
          <w:lang w:val="en-US"/>
        </w:rPr>
        <w:t>SƠ ĐỒ</w:t>
      </w:r>
      <w:r w:rsidR="003024BF" w:rsidRPr="00131A88">
        <w:rPr>
          <w:rFonts w:cs="Times New Roman"/>
          <w:b/>
          <w:lang w:val="en-US"/>
        </w:rPr>
        <w:fldChar w:fldCharType="begin"/>
      </w:r>
      <w:r w:rsidR="003024BF" w:rsidRPr="00131A88">
        <w:rPr>
          <w:rFonts w:cs="Times New Roman"/>
          <w:b/>
          <w:lang w:val="en-US"/>
        </w:rPr>
        <w:instrText xml:space="preserve"> TOC \h \z \c "Sơ đồ" </w:instrText>
      </w:r>
      <w:r w:rsidR="003024BF" w:rsidRPr="00131A88">
        <w:rPr>
          <w:rFonts w:cs="Times New Roman"/>
          <w:b/>
          <w:lang w:val="en-US"/>
        </w:rPr>
        <w:fldChar w:fldCharType="separate"/>
      </w:r>
    </w:p>
    <w:p w:rsidR="00EA1E4A" w:rsidRPr="00EA1E4A" w:rsidRDefault="00C64770" w:rsidP="00EA1E4A">
      <w:pPr>
        <w:pStyle w:val="TableofFigures"/>
        <w:tabs>
          <w:tab w:val="right" w:leader="dot" w:pos="8777"/>
        </w:tabs>
        <w:ind w:firstLine="0"/>
        <w:rPr>
          <w:rStyle w:val="Hyperlink"/>
        </w:rPr>
      </w:pPr>
      <w:hyperlink w:anchor="_Toc382590754" w:history="1">
        <w:r w:rsidR="00EA1E4A" w:rsidRPr="00EA1E4A">
          <w:rPr>
            <w:rStyle w:val="Hyperlink"/>
            <w:noProof/>
          </w:rPr>
          <w:t>Sơ đồ 3.1 Sơ đồ hoạt động commit và update của SVN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62</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5" w:history="1">
        <w:r w:rsidR="00EA1E4A" w:rsidRPr="00FC4662">
          <w:rPr>
            <w:rStyle w:val="Hyperlink"/>
            <w:noProof/>
          </w:rPr>
          <w:t>Sơ đồ 3.2 Sơ đồ hoạt động SVN sau khi tích hợp vào IGS</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6" w:history="1">
        <w:r w:rsidR="00EA1E4A" w:rsidRPr="00FC4662">
          <w:rPr>
            <w:rStyle w:val="Hyperlink"/>
            <w:noProof/>
          </w:rPr>
          <w:t>Sơ đồ 3.3 Sơ đồ hoạt động của IGS Connector và IGS Web Bridge</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7" w:history="1">
        <w:r w:rsidR="00EA1E4A" w:rsidRPr="00FC4662">
          <w:rPr>
            <w:rStyle w:val="Hyperlink"/>
            <w:noProof/>
          </w:rPr>
          <w:t>Sơ đồ 3.4 Web service group.forum.save_post của IGS</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8" w:history="1">
        <w:r w:rsidR="00EA1E4A" w:rsidRPr="00FC4662">
          <w:rPr>
            <w:rStyle w:val="Hyperlink"/>
            <w:noProof/>
          </w:rPr>
          <w:t>Sơ đồ 3.5 Một IGS Connector thông báo sự kiện post-commit</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59" w:history="1">
        <w:r w:rsidR="00EA1E4A" w:rsidRPr="00FC4662">
          <w:rPr>
            <w:rStyle w:val="Hyperlink"/>
            <w:noProof/>
          </w:rPr>
          <w:t>Sơ đồ 3.6 Giảng viên quản lý môn học</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_Toc382590759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71</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0" w:history="1">
        <w:r w:rsidR="00EA1E4A" w:rsidRPr="00FC4662">
          <w:rPr>
            <w:rStyle w:val="Hyperlink"/>
            <w:noProof/>
          </w:rPr>
          <w:t>Sơ đồ 3.7 Sơ đồ màn hình quản lý môn học</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72</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1" w:history="1">
        <w:r w:rsidR="00EA1E4A" w:rsidRPr="00FC4662">
          <w:rPr>
            <w:rStyle w:val="Hyperlink"/>
            <w:noProof/>
          </w:rPr>
          <w:t>Sơ đồ 3.8 Sơ đồ sinh viên quản lý đồ án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2" w:history="1">
        <w:r w:rsidR="00EA1E4A" w:rsidRPr="00FC4662">
          <w:rPr>
            <w:rStyle w:val="Hyperlink"/>
            <w:noProof/>
          </w:rPr>
          <w:t>Sơ đồ 3.9 Sinh viên nộp bài tập</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3" w:history="1">
        <w:r w:rsidR="00EA1E4A" w:rsidRPr="00FC4662">
          <w:rPr>
            <w:rStyle w:val="Hyperlink"/>
            <w:noProof/>
          </w:rPr>
          <w:t>Sơ đồ 3.10 Sơ đồ màn hình quản lý danh sách đồ án môn học</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75</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4" w:history="1">
        <w:r w:rsidR="00EA1E4A" w:rsidRPr="00FC4662">
          <w:rPr>
            <w:rStyle w:val="Hyperlink"/>
            <w:noProof/>
          </w:rPr>
          <w:t>Sơ đồ 3.11 Workflow tạo danh sách thành viên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76</w:t>
        </w:r>
        <w:r w:rsidR="00EA1E4A" w:rsidRPr="00EA1E4A">
          <w:rPr>
            <w:rStyle w:val="Hyperlink"/>
            <w:webHidden/>
          </w:rPr>
          <w:fldChar w:fldCharType="end"/>
        </w:r>
      </w:hyperlink>
    </w:p>
    <w:p w:rsidR="00EA1E4A" w:rsidRDefault="00C64770" w:rsidP="00EA1E4A">
      <w:pPr>
        <w:pStyle w:val="TableofFigures"/>
        <w:tabs>
          <w:tab w:val="right" w:leader="dot" w:pos="8777"/>
        </w:tabs>
        <w:ind w:firstLine="0"/>
        <w:rPr>
          <w:rFonts w:asciiTheme="minorHAnsi" w:eastAsiaTheme="minorEastAsia" w:hAnsiTheme="minorHAnsi"/>
          <w:noProof/>
          <w:sz w:val="22"/>
          <w:lang w:val="en-US"/>
        </w:rPr>
      </w:pPr>
      <w:hyperlink w:anchor="_Toc382590765" w:history="1">
        <w:r w:rsidR="00EA1E4A" w:rsidRPr="00FC4662">
          <w:rPr>
            <w:rStyle w:val="Hyperlink"/>
            <w:noProof/>
          </w:rPr>
          <w:t>Sơ đồ 3.12 Sơ đồ màn hình plugin resume</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77</w:t>
        </w:r>
        <w:r w:rsidR="00EA1E4A" w:rsidRPr="00EA1E4A">
          <w:rPr>
            <w:rStyle w:val="Hyperlink"/>
            <w:webHidden/>
          </w:rPr>
          <w:fldChar w:fldCharType="end"/>
        </w:r>
      </w:hyperlink>
    </w:p>
    <w:p w:rsidR="00DB709D" w:rsidRDefault="003024BF" w:rsidP="00396A24">
      <w:pPr>
        <w:ind w:firstLine="0"/>
        <w:jc w:val="center"/>
        <w:rPr>
          <w:rFonts w:cs="Times New Roman"/>
          <w:b/>
          <w:lang w:val="en-US"/>
        </w:rPr>
      </w:pPr>
      <w:r w:rsidRPr="00131A88">
        <w:rPr>
          <w:rFonts w:cs="Times New Roman"/>
          <w:b/>
          <w:lang w:val="en-US"/>
        </w:rPr>
        <w:fldChar w:fldCharType="end"/>
      </w:r>
    </w:p>
    <w:p w:rsidR="001F7810" w:rsidRPr="00131A88" w:rsidRDefault="001F7810" w:rsidP="00396A24">
      <w:pPr>
        <w:ind w:firstLine="0"/>
        <w:jc w:val="center"/>
        <w:rPr>
          <w:rFonts w:cs="Times New Roman"/>
          <w:b/>
          <w:lang w:val="en-US"/>
        </w:rPr>
      </w:pPr>
      <w:r w:rsidRPr="00131A88">
        <w:rPr>
          <w:rFonts w:cs="Times New Roman"/>
          <w:b/>
          <w:lang w:val="en-US"/>
        </w:rPr>
        <w:t>DANH MỤC BẢNG</w:t>
      </w:r>
    </w:p>
    <w:p w:rsidR="00EA1E4A" w:rsidRPr="00EA1E4A" w:rsidRDefault="009D427A" w:rsidP="00EA1E4A">
      <w:pPr>
        <w:pStyle w:val="TableofFigures"/>
        <w:tabs>
          <w:tab w:val="right" w:leader="dot" w:pos="8777"/>
        </w:tabs>
        <w:ind w:firstLine="0"/>
        <w:rPr>
          <w:rStyle w:val="Hyperlink"/>
        </w:rPr>
      </w:pPr>
      <w:r w:rsidRPr="00A52299">
        <w:rPr>
          <w:rStyle w:val="Hyperlink"/>
          <w:noProof/>
        </w:rPr>
        <w:fldChar w:fldCharType="begin"/>
      </w:r>
      <w:r w:rsidR="00FB6EE8" w:rsidRPr="00A52299">
        <w:rPr>
          <w:rStyle w:val="Hyperlink"/>
          <w:noProof/>
        </w:rPr>
        <w:instrText xml:space="preserve"> TOC \h \z \c "Bảng" </w:instrText>
      </w:r>
      <w:r w:rsidRPr="00A52299">
        <w:rPr>
          <w:rStyle w:val="Hyperlink"/>
          <w:noProof/>
        </w:rPr>
        <w:fldChar w:fldCharType="separate"/>
      </w:r>
      <w:hyperlink w:anchor="_Toc382590766" w:history="1">
        <w:r w:rsidR="00EA1E4A" w:rsidRPr="00EA1E4A">
          <w:rPr>
            <w:rStyle w:val="Hyperlink"/>
            <w:noProof/>
          </w:rPr>
          <w:t>Bảng 1.1 Yêu cầu tính năng của IGS</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7" w:history="1">
        <w:r w:rsidR="00EA1E4A" w:rsidRPr="00EA1E4A">
          <w:rPr>
            <w:rStyle w:val="Hyperlink"/>
            <w:noProof/>
          </w:rPr>
          <w:t>Bảng 1.2 Yêu cầu phi chức năng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_Toc382590767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13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8" w:history="1">
        <w:r w:rsidR="00EA1E4A" w:rsidRPr="00CF2BA7">
          <w:rPr>
            <w:rStyle w:val="Hyperlink"/>
            <w:noProof/>
          </w:rPr>
          <w:t>Bảng 3.1 Chú giải giao diện nhóm</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_Toc382590768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50</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69" w:history="1">
        <w:r w:rsidR="00EA1E4A" w:rsidRPr="00CF2BA7">
          <w:rPr>
            <w:rStyle w:val="Hyperlink"/>
            <w:noProof/>
          </w:rPr>
          <w:t>Bảng 3.2 Chú giải giao diện thông tin cá nhân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_Toc382590769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52</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0" w:history="1">
        <w:r w:rsidR="00EA1E4A" w:rsidRPr="00CF2BA7">
          <w:rPr>
            <w:rStyle w:val="Hyperlink"/>
            <w:noProof/>
          </w:rPr>
          <w:t>Bảng 3.3 Chú giải giao diện quản lý kĩ năng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_Toc382590770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53</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1" w:history="1">
        <w:r w:rsidR="00EA1E4A" w:rsidRPr="00CF2BA7">
          <w:rPr>
            <w:rStyle w:val="Hyperlink"/>
            <w:noProof/>
          </w:rPr>
          <w:t>Bảng 3.4 Chú giải giao diện thêm kĩ năng</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_Toc382590771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54</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2" w:history="1">
        <w:r w:rsidR="00EA1E4A" w:rsidRPr="00CF2BA7">
          <w:rPr>
            <w:rStyle w:val="Hyperlink"/>
            <w:noProof/>
          </w:rPr>
          <w:t>Bảng 3.5 Chú giải giao diện tạo danh sách đề tài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_Toc382590772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56</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3" w:history="1">
        <w:r w:rsidR="00EA1E4A" w:rsidRPr="00CF2BA7">
          <w:rPr>
            <w:rStyle w:val="Hyperlink"/>
            <w:noProof/>
          </w:rPr>
          <w:t>Bảng 3.6 Chú giải giao diện danh sách đề tài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_Toc382590773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57</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4" w:history="1">
        <w:r w:rsidR="00EA1E4A" w:rsidRPr="00CF2BA7">
          <w:rPr>
            <w:rStyle w:val="Hyperlink"/>
            <w:noProof/>
          </w:rPr>
          <w:t>Bảng 3.7 Chú giải giao diện danh sách đồ án</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_Toc382590774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59</w:t>
        </w:r>
        <w:r w:rsidR="00EA1E4A" w:rsidRPr="00EA1E4A">
          <w:rPr>
            <w:rStyle w:val="Hyperlink"/>
            <w:webHidden/>
          </w:rPr>
          <w:fldChar w:fldCharType="end"/>
        </w:r>
      </w:hyperlink>
    </w:p>
    <w:p w:rsidR="00EA1E4A" w:rsidRPr="00EA1E4A" w:rsidRDefault="00C64770" w:rsidP="00EA1E4A">
      <w:pPr>
        <w:pStyle w:val="TableofFigures"/>
        <w:tabs>
          <w:tab w:val="right" w:leader="dot" w:pos="8777"/>
        </w:tabs>
        <w:ind w:firstLine="0"/>
        <w:rPr>
          <w:rStyle w:val="Hyperlink"/>
        </w:rPr>
      </w:pPr>
      <w:hyperlink w:anchor="_Toc382590775" w:history="1">
        <w:r w:rsidR="00EA1E4A" w:rsidRPr="00CF2BA7">
          <w:rPr>
            <w:rStyle w:val="Hyperlink"/>
            <w:noProof/>
          </w:rPr>
          <w:t>Bảng 3.8</w:t>
        </w:r>
        <w:r w:rsidR="00EA1E4A" w:rsidRPr="00EA1E4A">
          <w:rPr>
            <w:rStyle w:val="Hyperlink"/>
            <w:noProof/>
          </w:rPr>
          <w:t xml:space="preserve"> Chú giải giao diện nộp bài</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_Toc382590775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60</w:t>
        </w:r>
        <w:r w:rsidR="00EA1E4A" w:rsidRPr="00EA1E4A">
          <w:rPr>
            <w:rStyle w:val="Hyperlink"/>
            <w:webHidden/>
          </w:rPr>
          <w:fldChar w:fldCharType="end"/>
        </w:r>
      </w:hyperlink>
    </w:p>
    <w:p w:rsidR="00EA1E4A" w:rsidRDefault="00C64770" w:rsidP="00EA1E4A">
      <w:pPr>
        <w:pStyle w:val="TableofFigures"/>
        <w:tabs>
          <w:tab w:val="right" w:leader="dot" w:pos="8777"/>
        </w:tabs>
        <w:ind w:firstLine="0"/>
        <w:rPr>
          <w:rFonts w:asciiTheme="minorHAnsi" w:eastAsiaTheme="minorEastAsia" w:hAnsiTheme="minorHAnsi"/>
          <w:noProof/>
          <w:sz w:val="22"/>
          <w:lang w:val="en-US"/>
        </w:rPr>
      </w:pPr>
      <w:hyperlink w:anchor="_Toc382590776" w:history="1">
        <w:r w:rsidR="00EA1E4A" w:rsidRPr="00CF2BA7">
          <w:rPr>
            <w:rStyle w:val="Hyperlink"/>
            <w:noProof/>
          </w:rPr>
          <w:t>Bảng 3.9 Chú giải giao diện chat</w:t>
        </w:r>
        <w:r w:rsidR="00EA1E4A" w:rsidRPr="00EA1E4A">
          <w:rPr>
            <w:rStyle w:val="Hyperlink"/>
            <w:webHidden/>
          </w:rPr>
          <w:tab/>
        </w:r>
        <w:r w:rsidR="00EA1E4A" w:rsidRPr="00EA1E4A">
          <w:rPr>
            <w:rStyle w:val="Hyperlink"/>
            <w:webHidden/>
          </w:rPr>
          <w:fldChar w:fldCharType="begin"/>
        </w:r>
        <w:r w:rsidR="00EA1E4A" w:rsidRPr="00EA1E4A">
          <w:rPr>
            <w:rStyle w:val="Hyperlink"/>
            <w:webHidden/>
          </w:rPr>
          <w:instrText xml:space="preserve"> PAGEREF _Toc382590776 \h </w:instrText>
        </w:r>
        <w:r w:rsidR="00EA1E4A" w:rsidRPr="00EA1E4A">
          <w:rPr>
            <w:rStyle w:val="Hyperlink"/>
            <w:webHidden/>
          </w:rPr>
        </w:r>
        <w:r w:rsidR="00EA1E4A" w:rsidRPr="00EA1E4A">
          <w:rPr>
            <w:rStyle w:val="Hyperlink"/>
            <w:webHidden/>
          </w:rPr>
          <w:fldChar w:fldCharType="separate"/>
        </w:r>
        <w:r w:rsidR="00EA1E4A" w:rsidRPr="00EA1E4A">
          <w:rPr>
            <w:rStyle w:val="Hyperlink"/>
            <w:webHidden/>
          </w:rPr>
          <w:t>61</w:t>
        </w:r>
        <w:r w:rsidR="00EA1E4A" w:rsidRPr="00EA1E4A">
          <w:rPr>
            <w:rStyle w:val="Hyperlink"/>
            <w:webHidden/>
          </w:rPr>
          <w:fldChar w:fldCharType="end"/>
        </w:r>
      </w:hyperlink>
    </w:p>
    <w:p w:rsidR="00572585" w:rsidRPr="00A52299" w:rsidRDefault="009D427A" w:rsidP="00396A24">
      <w:pPr>
        <w:pStyle w:val="TableofFigures"/>
        <w:tabs>
          <w:tab w:val="right" w:leader="dot" w:pos="8777"/>
        </w:tabs>
        <w:ind w:firstLine="0"/>
        <w:rPr>
          <w:rStyle w:val="Hyperlink"/>
          <w:noProof/>
        </w:rPr>
        <w:sectPr w:rsidR="00572585" w:rsidRPr="00A52299" w:rsidSect="00745672">
          <w:footnotePr>
            <w:numRestart w:val="eachPage"/>
          </w:footnotePr>
          <w:pgSz w:w="11906" w:h="16838"/>
          <w:pgMar w:top="1701" w:right="1134" w:bottom="1985" w:left="1985" w:header="708" w:footer="708" w:gutter="0"/>
          <w:cols w:space="708"/>
          <w:docGrid w:linePitch="360"/>
        </w:sectPr>
      </w:pPr>
      <w:r w:rsidRPr="00A52299">
        <w:rPr>
          <w:rStyle w:val="Hyperlink"/>
          <w:noProof/>
        </w:rPr>
        <w:fldChar w:fldCharType="end"/>
      </w:r>
    </w:p>
    <w:p w:rsidR="00572585" w:rsidRPr="00131A88" w:rsidRDefault="00572585" w:rsidP="00396A24">
      <w:pPr>
        <w:pStyle w:val="Title"/>
        <w:spacing w:line="360" w:lineRule="auto"/>
        <w:ind w:firstLine="0"/>
        <w:rPr>
          <w:rFonts w:cs="Times New Roman"/>
        </w:rPr>
      </w:pPr>
      <w:r w:rsidRPr="00131A88">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131A88" w:rsidRPr="00131A88" w:rsidTr="002C15A0">
        <w:tc>
          <w:tcPr>
            <w:tcW w:w="2880" w:type="dxa"/>
            <w:shd w:val="clear" w:color="auto" w:fill="BFBFBF" w:themeFill="background1" w:themeFillShade="BF"/>
          </w:tcPr>
          <w:p w:rsidR="00436BC1" w:rsidRPr="00131A88" w:rsidRDefault="004169DD" w:rsidP="00396A24">
            <w:pPr>
              <w:spacing w:before="120"/>
              <w:ind w:firstLine="0"/>
              <w:rPr>
                <w:b/>
                <w:szCs w:val="26"/>
              </w:rPr>
            </w:pPr>
            <w:r>
              <w:rPr>
                <w:b/>
                <w:szCs w:val="26"/>
                <w:lang w:val="en-US"/>
              </w:rPr>
              <w:t xml:space="preserve">      </w:t>
            </w:r>
            <w:r w:rsidR="00155DAB">
              <w:rPr>
                <w:b/>
                <w:szCs w:val="26"/>
                <w:lang w:val="en-US"/>
              </w:rPr>
              <w:t xml:space="preserve">   </w:t>
            </w:r>
            <w:r w:rsidR="00436BC1" w:rsidRPr="00131A88">
              <w:rPr>
                <w:b/>
                <w:szCs w:val="26"/>
              </w:rPr>
              <w:t>Từ viết tắt</w:t>
            </w:r>
          </w:p>
        </w:tc>
        <w:tc>
          <w:tcPr>
            <w:tcW w:w="5904" w:type="dxa"/>
            <w:shd w:val="clear" w:color="auto" w:fill="BFBFBF" w:themeFill="background1" w:themeFillShade="BF"/>
          </w:tcPr>
          <w:p w:rsidR="00436BC1" w:rsidRPr="00131A88" w:rsidRDefault="00155DAB" w:rsidP="00396A24">
            <w:pPr>
              <w:spacing w:before="120"/>
              <w:ind w:firstLine="0"/>
              <w:rPr>
                <w:b/>
                <w:szCs w:val="26"/>
              </w:rPr>
            </w:pPr>
            <w:r>
              <w:rPr>
                <w:b/>
                <w:szCs w:val="26"/>
                <w:lang w:val="en-US"/>
              </w:rPr>
              <w:t xml:space="preserve">                                 </w:t>
            </w:r>
            <w:r w:rsidR="00436BC1" w:rsidRPr="00131A88">
              <w:rPr>
                <w:b/>
                <w:szCs w:val="26"/>
              </w:rPr>
              <w:t>Diễn giải</w:t>
            </w:r>
          </w:p>
        </w:tc>
      </w:tr>
      <w:tr w:rsidR="00131A88" w:rsidRPr="00131A88" w:rsidTr="002C15A0">
        <w:tc>
          <w:tcPr>
            <w:tcW w:w="2880" w:type="dxa"/>
          </w:tcPr>
          <w:p w:rsidR="005C2E68" w:rsidRPr="00131A88" w:rsidRDefault="005C2E68" w:rsidP="00396A24">
            <w:pPr>
              <w:spacing w:before="120"/>
              <w:rPr>
                <w:szCs w:val="26"/>
              </w:rPr>
            </w:pPr>
            <w:r w:rsidRPr="00131A88">
              <w:rPr>
                <w:szCs w:val="26"/>
              </w:rPr>
              <w:t>API</w:t>
            </w:r>
          </w:p>
        </w:tc>
        <w:tc>
          <w:tcPr>
            <w:tcW w:w="5904" w:type="dxa"/>
          </w:tcPr>
          <w:p w:rsidR="005C2E68" w:rsidRPr="00131A88" w:rsidRDefault="005C2E68" w:rsidP="00396A24">
            <w:pPr>
              <w:spacing w:before="120"/>
              <w:rPr>
                <w:szCs w:val="26"/>
              </w:rPr>
            </w:pPr>
            <w:r w:rsidRPr="00131A88">
              <w:rPr>
                <w:rStyle w:val="Emphasis"/>
                <w:bCs/>
                <w:i w:val="0"/>
                <w:szCs w:val="26"/>
                <w:shd w:val="clear" w:color="auto" w:fill="FFFFFF"/>
              </w:rPr>
              <w:t>Application Programming Interface</w:t>
            </w:r>
          </w:p>
        </w:tc>
      </w:tr>
      <w:tr w:rsidR="00131A88" w:rsidRPr="00131A88" w:rsidTr="002C15A0">
        <w:tc>
          <w:tcPr>
            <w:tcW w:w="2880" w:type="dxa"/>
          </w:tcPr>
          <w:p w:rsidR="005C2E68" w:rsidRPr="00131A88" w:rsidRDefault="005C2E68" w:rsidP="00396A24">
            <w:pPr>
              <w:spacing w:before="120"/>
              <w:rPr>
                <w:lang w:val="en-US"/>
              </w:rPr>
            </w:pPr>
            <w:r w:rsidRPr="00131A88">
              <w:rPr>
                <w:lang w:val="en-US"/>
              </w:rPr>
              <w:t>CNTT</w:t>
            </w:r>
          </w:p>
        </w:tc>
        <w:tc>
          <w:tcPr>
            <w:tcW w:w="5904" w:type="dxa"/>
          </w:tcPr>
          <w:p w:rsidR="005C2E68" w:rsidRPr="00131A88" w:rsidRDefault="005C2E68" w:rsidP="00396A24">
            <w:pPr>
              <w:spacing w:before="120"/>
              <w:rPr>
                <w:szCs w:val="26"/>
                <w:lang w:val="en-US"/>
              </w:rPr>
            </w:pPr>
            <w:r w:rsidRPr="00131A88">
              <w:rPr>
                <w:szCs w:val="26"/>
                <w:lang w:val="en-US"/>
              </w:rPr>
              <w:t>Công nghệ thông tin</w:t>
            </w:r>
          </w:p>
        </w:tc>
      </w:tr>
      <w:tr w:rsidR="00131A88" w:rsidRPr="00131A88" w:rsidTr="002C15A0">
        <w:tc>
          <w:tcPr>
            <w:tcW w:w="2880" w:type="dxa"/>
          </w:tcPr>
          <w:p w:rsidR="005C2E68" w:rsidRPr="00131A88" w:rsidRDefault="005C2E68" w:rsidP="00396A24">
            <w:pPr>
              <w:spacing w:before="120"/>
              <w:rPr>
                <w:lang w:val="en-US"/>
              </w:rPr>
            </w:pPr>
            <w:r w:rsidRPr="00131A88">
              <w:rPr>
                <w:lang w:val="en-US"/>
              </w:rPr>
              <w:t>CV</w:t>
            </w:r>
          </w:p>
        </w:tc>
        <w:tc>
          <w:tcPr>
            <w:tcW w:w="5904" w:type="dxa"/>
          </w:tcPr>
          <w:p w:rsidR="005C2E68" w:rsidRPr="00131A88" w:rsidRDefault="005C2E68" w:rsidP="00396A24">
            <w:pPr>
              <w:spacing w:before="120"/>
              <w:rPr>
                <w:szCs w:val="26"/>
                <w:lang w:val="en-US"/>
              </w:rPr>
            </w:pPr>
            <w:r w:rsidRPr="00131A88">
              <w:rPr>
                <w:szCs w:val="26"/>
                <w:lang w:val="en-US"/>
              </w:rPr>
              <w:t>Curriculum Vitae (sơ yếu lí lịch)</w:t>
            </w:r>
          </w:p>
        </w:tc>
      </w:tr>
      <w:tr w:rsidR="00131A88" w:rsidRPr="00131A88" w:rsidTr="002C15A0">
        <w:tc>
          <w:tcPr>
            <w:tcW w:w="2880" w:type="dxa"/>
          </w:tcPr>
          <w:p w:rsidR="005C2E68" w:rsidRPr="00131A88" w:rsidRDefault="005C2E68" w:rsidP="00396A24">
            <w:pPr>
              <w:spacing w:before="120"/>
              <w:rPr>
                <w:szCs w:val="26"/>
                <w:lang w:val="en-US"/>
              </w:rPr>
            </w:pPr>
            <w:r w:rsidRPr="00131A88">
              <w:rPr>
                <w:szCs w:val="26"/>
                <w:lang w:val="en-US"/>
              </w:rPr>
              <w:t>HTML</w:t>
            </w:r>
          </w:p>
        </w:tc>
        <w:tc>
          <w:tcPr>
            <w:tcW w:w="5904" w:type="dxa"/>
          </w:tcPr>
          <w:p w:rsidR="005C2E68" w:rsidRPr="00131A88" w:rsidRDefault="005C2E68" w:rsidP="00396A24">
            <w:pPr>
              <w:spacing w:before="120"/>
              <w:rPr>
                <w:szCs w:val="26"/>
              </w:rPr>
            </w:pPr>
            <w:r w:rsidRPr="00131A88">
              <w:rPr>
                <w:szCs w:val="26"/>
                <w:shd w:val="clear" w:color="auto" w:fill="FFFFFF"/>
              </w:rPr>
              <w:t>HyperText Markup Language</w:t>
            </w:r>
          </w:p>
        </w:tc>
      </w:tr>
      <w:tr w:rsidR="00131A88" w:rsidRPr="00131A88" w:rsidTr="002C15A0">
        <w:tc>
          <w:tcPr>
            <w:tcW w:w="2880" w:type="dxa"/>
          </w:tcPr>
          <w:p w:rsidR="005C2E68" w:rsidRPr="00131A88" w:rsidRDefault="005C2E68" w:rsidP="00396A24">
            <w:pPr>
              <w:spacing w:before="120"/>
              <w:rPr>
                <w:szCs w:val="26"/>
                <w:lang w:val="en-US"/>
              </w:rPr>
            </w:pPr>
            <w:r w:rsidRPr="00131A88">
              <w:rPr>
                <w:szCs w:val="26"/>
                <w:lang w:val="en-US"/>
              </w:rPr>
              <w:t>IGS</w:t>
            </w:r>
          </w:p>
        </w:tc>
        <w:tc>
          <w:tcPr>
            <w:tcW w:w="5904" w:type="dxa"/>
          </w:tcPr>
          <w:p w:rsidR="005C2E68" w:rsidRPr="00131A88" w:rsidRDefault="005C2E68" w:rsidP="00396A24">
            <w:pPr>
              <w:spacing w:before="120"/>
              <w:rPr>
                <w:szCs w:val="26"/>
                <w:lang w:val="en-US"/>
              </w:rPr>
            </w:pPr>
            <w:r w:rsidRPr="00131A88">
              <w:rPr>
                <w:szCs w:val="26"/>
                <w:lang w:val="en-US"/>
              </w:rPr>
              <w:t>Innovation GroupS</w:t>
            </w:r>
          </w:p>
        </w:tc>
      </w:tr>
      <w:tr w:rsidR="00131A88" w:rsidRPr="00131A88" w:rsidTr="002C15A0">
        <w:tc>
          <w:tcPr>
            <w:tcW w:w="2880" w:type="dxa"/>
          </w:tcPr>
          <w:p w:rsidR="005C2E68" w:rsidRPr="00131A88" w:rsidRDefault="005C2E68" w:rsidP="00396A24">
            <w:pPr>
              <w:spacing w:before="120"/>
              <w:rPr>
                <w:szCs w:val="26"/>
                <w:lang w:val="en-US"/>
              </w:rPr>
            </w:pPr>
            <w:r w:rsidRPr="00131A88">
              <w:rPr>
                <w:szCs w:val="26"/>
                <w:lang w:val="en-US"/>
              </w:rPr>
              <w:t>SVN</w:t>
            </w:r>
          </w:p>
        </w:tc>
        <w:tc>
          <w:tcPr>
            <w:tcW w:w="5904" w:type="dxa"/>
          </w:tcPr>
          <w:p w:rsidR="005C2E68" w:rsidRPr="00131A88" w:rsidRDefault="005C2E68" w:rsidP="00396A24">
            <w:pPr>
              <w:spacing w:before="120"/>
              <w:rPr>
                <w:szCs w:val="26"/>
                <w:lang w:val="en-US"/>
              </w:rPr>
            </w:pPr>
            <w:r w:rsidRPr="00131A88">
              <w:rPr>
                <w:szCs w:val="26"/>
                <w:lang w:val="en-US"/>
              </w:rPr>
              <w:t>Subversion</w:t>
            </w:r>
          </w:p>
        </w:tc>
      </w:tr>
      <w:tr w:rsidR="00131A88" w:rsidRPr="00131A88" w:rsidTr="002C15A0">
        <w:tc>
          <w:tcPr>
            <w:tcW w:w="2880" w:type="dxa"/>
          </w:tcPr>
          <w:p w:rsidR="005C2E68" w:rsidRPr="00131A88" w:rsidRDefault="005C2E68" w:rsidP="00396A24">
            <w:pPr>
              <w:spacing w:before="120"/>
              <w:rPr>
                <w:szCs w:val="26"/>
              </w:rPr>
            </w:pPr>
            <w:r w:rsidRPr="00131A88">
              <w:rPr>
                <w:lang w:val="en-US"/>
              </w:rPr>
              <w:t>VCS</w:t>
            </w:r>
          </w:p>
        </w:tc>
        <w:tc>
          <w:tcPr>
            <w:tcW w:w="5904" w:type="dxa"/>
          </w:tcPr>
          <w:p w:rsidR="005C2E68" w:rsidRPr="00131A88" w:rsidRDefault="005C2E68" w:rsidP="00396A24">
            <w:pPr>
              <w:spacing w:before="120"/>
              <w:rPr>
                <w:szCs w:val="26"/>
                <w:lang w:val="en-US"/>
              </w:rPr>
            </w:pPr>
            <w:r w:rsidRPr="00131A88">
              <w:rPr>
                <w:szCs w:val="26"/>
                <w:lang w:val="en-US"/>
              </w:rPr>
              <w:t>Version Control System</w:t>
            </w:r>
          </w:p>
        </w:tc>
      </w:tr>
    </w:tbl>
    <w:p w:rsidR="00572585" w:rsidRPr="00131A88" w:rsidRDefault="00572585" w:rsidP="00396A24">
      <w:pPr>
        <w:ind w:firstLine="0"/>
        <w:rPr>
          <w:rFonts w:cs="Times New Roman"/>
          <w:b/>
          <w:sz w:val="28"/>
          <w:szCs w:val="26"/>
        </w:rPr>
        <w:sectPr w:rsidR="00572585" w:rsidRPr="00131A88" w:rsidSect="00745672">
          <w:footnotePr>
            <w:numRestart w:val="eachPage"/>
          </w:footnotePr>
          <w:pgSz w:w="11906" w:h="16838"/>
          <w:pgMar w:top="1701" w:right="1134" w:bottom="1985" w:left="1985" w:header="708" w:footer="708" w:gutter="0"/>
          <w:cols w:space="708"/>
          <w:docGrid w:linePitch="360"/>
        </w:sectPr>
      </w:pPr>
    </w:p>
    <w:p w:rsidR="00C05CE5" w:rsidRPr="00131A88" w:rsidRDefault="00C05CE5" w:rsidP="00396A24">
      <w:pPr>
        <w:pStyle w:val="TomTat"/>
      </w:pPr>
      <w:bookmarkStart w:id="1" w:name="_Toc382590686"/>
      <w:r w:rsidRPr="00131A88">
        <w:lastRenderedPageBreak/>
        <w:t>TÓM TẮT KHÓA LUẬN</w:t>
      </w:r>
      <w:bookmarkEnd w:id="1"/>
    </w:p>
    <w:p w:rsidR="009D59F7" w:rsidRPr="00131A88" w:rsidRDefault="004B1693" w:rsidP="00396A24">
      <w:pPr>
        <w:spacing w:after="0"/>
        <w:ind w:firstLine="630"/>
        <w:rPr>
          <w:rFonts w:eastAsia="Times New Roman" w:cs="Times New Roman"/>
          <w:szCs w:val="26"/>
          <w:lang w:val="en-US"/>
        </w:rPr>
      </w:pPr>
      <w:r w:rsidRPr="00131A88">
        <w:rPr>
          <w:rFonts w:eastAsia="Times New Roman" w:cs="Times New Roman"/>
          <w:szCs w:val="26"/>
          <w:lang w:val="en-US"/>
        </w:rPr>
        <w:t>Khóa luận tập trung t</w:t>
      </w:r>
      <w:r w:rsidR="00B94FE7" w:rsidRPr="00131A88">
        <w:rPr>
          <w:rFonts w:eastAsia="Times New Roman" w:cs="Times New Roman"/>
          <w:szCs w:val="26"/>
          <w:lang w:val="en-US"/>
        </w:rPr>
        <w:t xml:space="preserve">ìm hiểu </w:t>
      </w:r>
      <w:r w:rsidR="008C0FA5" w:rsidRPr="00131A88">
        <w:rPr>
          <w:rFonts w:eastAsia="Times New Roman" w:cs="Times New Roman"/>
          <w:szCs w:val="26"/>
          <w:lang w:val="en-US"/>
        </w:rPr>
        <w:t>tiềm năng</w:t>
      </w:r>
      <w:r w:rsidR="00C74823" w:rsidRPr="00131A88">
        <w:rPr>
          <w:rFonts w:eastAsia="Times New Roman" w:cs="Times New Roman"/>
          <w:szCs w:val="26"/>
          <w:lang w:val="en-US"/>
        </w:rPr>
        <w:t xml:space="preserve"> áp dụng mạng xã hội phụ</w:t>
      </w:r>
      <w:r w:rsidR="00676C04" w:rsidRPr="00131A88">
        <w:rPr>
          <w:rFonts w:eastAsia="Times New Roman" w:cs="Times New Roman"/>
          <w:szCs w:val="26"/>
          <w:lang w:val="en-US"/>
        </w:rPr>
        <w:t>c</w:t>
      </w:r>
      <w:r w:rsidR="00C74823" w:rsidRPr="00131A88">
        <w:rPr>
          <w:rFonts w:eastAsia="Times New Roman" w:cs="Times New Roman"/>
          <w:szCs w:val="26"/>
          <w:lang w:val="en-US"/>
        </w:rPr>
        <w:t xml:space="preserve"> vụ cho học tập và nghi</w:t>
      </w:r>
      <w:r w:rsidRPr="00131A88">
        <w:rPr>
          <w:rFonts w:eastAsia="Times New Roman" w:cs="Times New Roman"/>
          <w:szCs w:val="26"/>
          <w:lang w:val="en-US"/>
        </w:rPr>
        <w:t xml:space="preserve">ên cứu trong </w:t>
      </w:r>
      <w:r w:rsidR="00F46888" w:rsidRPr="00131A88">
        <w:rPr>
          <w:rFonts w:eastAsia="Times New Roman" w:cs="Times New Roman"/>
          <w:szCs w:val="26"/>
          <w:lang w:val="en-US"/>
        </w:rPr>
        <w:t>trường đại học, t</w:t>
      </w:r>
      <w:r w:rsidR="00CC300C" w:rsidRPr="00131A88">
        <w:rPr>
          <w:rFonts w:eastAsia="Times New Roman" w:cs="Times New Roman"/>
          <w:szCs w:val="26"/>
          <w:lang w:val="en-US"/>
        </w:rPr>
        <w:t>ổng quan về áp dụng công nghệ thông tin trong đào tạo đại học</w:t>
      </w:r>
      <w:r w:rsidRPr="00131A88">
        <w:rPr>
          <w:rFonts w:eastAsia="Times New Roman" w:cs="Times New Roman"/>
          <w:szCs w:val="26"/>
          <w:lang w:val="en-US"/>
        </w:rPr>
        <w:t xml:space="preserve"> cũng như những vấn đề gặp phải trong quá trình học tập</w:t>
      </w:r>
      <w:r w:rsidR="009D59F7" w:rsidRPr="00131A88">
        <w:rPr>
          <w:rFonts w:eastAsia="Times New Roman" w:cs="Times New Roman"/>
          <w:szCs w:val="26"/>
          <w:lang w:val="en-US"/>
        </w:rPr>
        <w:t xml:space="preserve"> và nghiên cứu tại trường</w:t>
      </w:r>
      <w:r w:rsidRPr="00131A88">
        <w:rPr>
          <w:rFonts w:eastAsia="Times New Roman" w:cs="Times New Roman"/>
          <w:szCs w:val="26"/>
          <w:lang w:val="en-US"/>
        </w:rPr>
        <w:t>.</w:t>
      </w:r>
      <w:r w:rsidR="00C74823" w:rsidRPr="00131A88">
        <w:rPr>
          <w:rFonts w:eastAsia="Times New Roman" w:cs="Times New Roman"/>
          <w:szCs w:val="26"/>
          <w:lang w:val="en-US"/>
        </w:rPr>
        <w:t xml:space="preserve"> </w:t>
      </w:r>
      <w:r w:rsidR="001C714A" w:rsidRPr="00131A88">
        <w:rPr>
          <w:rFonts w:eastAsia="Times New Roman" w:cs="Times New Roman"/>
          <w:szCs w:val="26"/>
          <w:lang w:val="en-US"/>
        </w:rPr>
        <w:t xml:space="preserve">Tìm hiểu </w:t>
      </w:r>
      <w:r w:rsidR="00634286" w:rsidRPr="00131A88">
        <w:rPr>
          <w:rFonts w:eastAsia="Times New Roman" w:cs="Times New Roman"/>
          <w:szCs w:val="26"/>
          <w:lang w:val="en-US"/>
        </w:rPr>
        <w:t>mạng xã hội, các tí</w:t>
      </w:r>
      <w:r w:rsidR="009D59F7" w:rsidRPr="00131A88">
        <w:rPr>
          <w:rFonts w:eastAsia="Times New Roman" w:cs="Times New Roman"/>
          <w:szCs w:val="26"/>
          <w:lang w:val="en-US"/>
        </w:rPr>
        <w:t>nh chất</w:t>
      </w:r>
      <w:r w:rsidRPr="00131A88">
        <w:rPr>
          <w:rFonts w:eastAsia="Times New Roman" w:cs="Times New Roman"/>
          <w:szCs w:val="26"/>
          <w:lang w:val="en-US"/>
        </w:rPr>
        <w:t xml:space="preserve"> và lịch sử phát triển</w:t>
      </w:r>
      <w:r w:rsidR="00F61905" w:rsidRPr="00131A88">
        <w:rPr>
          <w:rFonts w:eastAsia="Times New Roman" w:cs="Times New Roman"/>
          <w:szCs w:val="26"/>
          <w:lang w:val="en-US"/>
        </w:rPr>
        <w:t xml:space="preserve"> của mạng xã hội,</w:t>
      </w:r>
      <w:r w:rsidR="00C74823" w:rsidRPr="00131A88">
        <w:rPr>
          <w:rFonts w:eastAsia="Times New Roman" w:cs="Times New Roman"/>
          <w:szCs w:val="26"/>
          <w:lang w:val="en-US"/>
        </w:rPr>
        <w:t xml:space="preserve"> những ưu và khuyết </w:t>
      </w:r>
      <w:r w:rsidR="00F46888" w:rsidRPr="00131A88">
        <w:rPr>
          <w:rFonts w:eastAsia="Times New Roman" w:cs="Times New Roman"/>
          <w:szCs w:val="26"/>
          <w:lang w:val="en-US"/>
        </w:rPr>
        <w:t>điểm của giải pháp mã nguồn mở.</w:t>
      </w:r>
    </w:p>
    <w:p w:rsidR="003D58E3" w:rsidRPr="00131A88" w:rsidRDefault="009D59F7" w:rsidP="00396A24">
      <w:pPr>
        <w:spacing w:after="0"/>
        <w:ind w:firstLine="630"/>
        <w:rPr>
          <w:rFonts w:eastAsia="Times New Roman" w:cs="Times New Roman"/>
          <w:szCs w:val="26"/>
          <w:lang w:val="en-US"/>
        </w:rPr>
      </w:pPr>
      <w:r w:rsidRPr="00131A88">
        <w:rPr>
          <w:rFonts w:eastAsia="Times New Roman" w:cs="Times New Roman"/>
          <w:szCs w:val="26"/>
          <w:lang w:val="en-US"/>
        </w:rPr>
        <w:t>Từ kết quả tìm hiểu được nhóm đã đưa ra giải pháp áp dụng mạng xã hội vào hệ thống dịch vụ của trường để khắc phục những vấn đề còn gặp phải</w:t>
      </w:r>
      <w:r w:rsidR="00E66954" w:rsidRPr="00131A88">
        <w:rPr>
          <w:rFonts w:eastAsia="Times New Roman" w:cs="Times New Roman"/>
          <w:szCs w:val="26"/>
          <w:lang w:val="en-US"/>
        </w:rPr>
        <w:t>. Để hiện thực giải pháp này nhóm đã sử dụng mã nguồn mở Elgg và Subversion để xây dựng mạng xã hội học tập mang tên IGS</w:t>
      </w:r>
      <w:r w:rsidR="003E2EFE" w:rsidRPr="00131A88">
        <w:rPr>
          <w:rFonts w:eastAsia="Times New Roman" w:cs="Times New Roman"/>
          <w:szCs w:val="26"/>
          <w:lang w:val="en-US"/>
        </w:rPr>
        <w:t xml:space="preserve"> (Innovative GroupS)</w:t>
      </w:r>
      <w:r w:rsidR="00E66954" w:rsidRPr="00131A88">
        <w:rPr>
          <w:rFonts w:eastAsia="Times New Roman" w:cs="Times New Roman"/>
          <w:szCs w:val="26"/>
          <w:lang w:val="en-US"/>
        </w:rPr>
        <w:t xml:space="preserve">. </w:t>
      </w:r>
    </w:p>
    <w:p w:rsidR="00E66954" w:rsidRPr="00131A88" w:rsidRDefault="00D15F0F" w:rsidP="00396A24">
      <w:pPr>
        <w:spacing w:after="0"/>
        <w:ind w:firstLine="630"/>
        <w:rPr>
          <w:rFonts w:eastAsia="Times New Roman" w:cs="Times New Roman"/>
          <w:szCs w:val="26"/>
          <w:lang w:val="en-US"/>
        </w:rPr>
      </w:pPr>
      <w:r w:rsidRPr="00131A88">
        <w:rPr>
          <w:rFonts w:eastAsia="Times New Roman" w:cs="Times New Roman"/>
          <w:szCs w:val="26"/>
          <w:lang w:val="en-US"/>
        </w:rPr>
        <w:t xml:space="preserve">Sau </w:t>
      </w:r>
      <w:r w:rsidR="00E66954" w:rsidRPr="00131A88">
        <w:rPr>
          <w:rFonts w:eastAsia="Times New Roman" w:cs="Times New Roman"/>
          <w:szCs w:val="26"/>
          <w:lang w:val="en-US"/>
        </w:rPr>
        <w:t>khi hoàn thành khóa luận</w:t>
      </w:r>
      <w:r w:rsidRPr="00131A88">
        <w:rPr>
          <w:rFonts w:eastAsia="Times New Roman" w:cs="Times New Roman"/>
          <w:szCs w:val="26"/>
          <w:lang w:val="en-US"/>
        </w:rPr>
        <w:t xml:space="preserve"> bên cạnh các hiểu biết thêm về công nghệ nhóm đã xây dựng thành công </w:t>
      </w:r>
      <w:r w:rsidR="003E2EFE" w:rsidRPr="00131A88">
        <w:rPr>
          <w:rFonts w:eastAsia="Times New Roman" w:cs="Times New Roman"/>
          <w:szCs w:val="26"/>
          <w:lang w:val="en-US"/>
        </w:rPr>
        <w:t>hệ thống mạng xã hội</w:t>
      </w:r>
      <w:r w:rsidRPr="00131A88">
        <w:rPr>
          <w:rFonts w:eastAsia="Times New Roman" w:cs="Times New Roman"/>
          <w:szCs w:val="26"/>
          <w:lang w:val="en-US"/>
        </w:rPr>
        <w:t xml:space="preserve"> IGS, </w:t>
      </w:r>
      <w:r w:rsidR="00E66954" w:rsidRPr="00131A88">
        <w:rPr>
          <w:rFonts w:eastAsia="Times New Roman" w:cs="Times New Roman"/>
          <w:szCs w:val="26"/>
          <w:lang w:val="en-US"/>
        </w:rPr>
        <w:t>tạo ra môi trường</w:t>
      </w:r>
      <w:r w:rsidRPr="00131A88">
        <w:rPr>
          <w:rFonts w:eastAsia="Times New Roman" w:cs="Times New Roman"/>
          <w:szCs w:val="26"/>
          <w:lang w:val="en-US"/>
        </w:rPr>
        <w:t xml:space="preserve"> giao tiếp</w:t>
      </w:r>
      <w:r w:rsidR="00E66954" w:rsidRPr="00131A88">
        <w:rPr>
          <w:rFonts w:eastAsia="Times New Roman" w:cs="Times New Roman"/>
          <w:szCs w:val="26"/>
          <w:lang w:val="en-US"/>
        </w:rPr>
        <w:t xml:space="preserve"> thuận lợi và đưa ra các chức năng hữu ích hỗ trợ sinh viên công nghệ thông tin trong quá trình học tập và nghiên cứu (quản lý mã nguồn đồ án môn học, lưu vết quá trình học tập, CV điện tử, viết báo cáo nhóm, …)</w:t>
      </w:r>
      <w:r w:rsidRPr="00131A88">
        <w:rPr>
          <w:rFonts w:eastAsia="Times New Roman" w:cs="Times New Roman"/>
          <w:szCs w:val="26"/>
          <w:lang w:val="en-US"/>
        </w:rPr>
        <w:t>,</w:t>
      </w:r>
      <w:r w:rsidR="00E66954" w:rsidRPr="00131A88">
        <w:rPr>
          <w:rFonts w:eastAsia="Times New Roman" w:cs="Times New Roman"/>
          <w:szCs w:val="26"/>
          <w:lang w:val="en-US"/>
        </w:rPr>
        <w:t xml:space="preserve"> giúp giảng viên môn học đánh giá khách quan hơn, chính xác hơn kết quả học tập của sinh viên, giúp nh</w:t>
      </w:r>
      <w:r w:rsidRPr="00131A88">
        <w:rPr>
          <w:rFonts w:eastAsia="Times New Roman" w:cs="Times New Roman"/>
          <w:szCs w:val="26"/>
          <w:lang w:val="en-US"/>
        </w:rPr>
        <w:t>à tuyển dụng tiếp cận sinh viên dễ dàng hơn.</w:t>
      </w:r>
      <w:r w:rsidR="00B747FF" w:rsidRPr="00131A88">
        <w:rPr>
          <w:rFonts w:eastAsia="Times New Roman" w:cs="Times New Roman"/>
          <w:szCs w:val="26"/>
          <w:lang w:val="en-US"/>
        </w:rPr>
        <w:t xml:space="preserve"> Tất cả các hoạt động của sinh viên khi thực hiện đồ án môn học sẽ được cập nhật và ghi vết lại trên mạng xã hội</w:t>
      </w:r>
      <w:r w:rsidR="00E823FA" w:rsidRPr="00131A88">
        <w:rPr>
          <w:rFonts w:eastAsia="Times New Roman" w:cs="Times New Roman"/>
          <w:szCs w:val="26"/>
          <w:lang w:val="en-US"/>
        </w:rPr>
        <w:t xml:space="preserve"> (quá trình thảo luận, thu thập tài liệu, viết báo cáo; sự cộng tác, phân chia công việc của từng thành viên, …)</w:t>
      </w:r>
      <w:r w:rsidR="00B747FF" w:rsidRPr="00131A88">
        <w:rPr>
          <w:rFonts w:eastAsia="Times New Roman" w:cs="Times New Roman"/>
          <w:szCs w:val="26"/>
          <w:lang w:val="en-US"/>
        </w:rPr>
        <w:t>, bao gồm cả các hoạt động diễn ra trên mã nguồn đồ án (</w:t>
      </w:r>
      <w:r w:rsidR="00E823FA" w:rsidRPr="00131A88">
        <w:rPr>
          <w:rFonts w:eastAsia="Times New Roman" w:cs="Times New Roman"/>
          <w:szCs w:val="26"/>
          <w:lang w:val="en-US"/>
        </w:rPr>
        <w:t>sự đóng góp vào mã nguồn đồ án của từng sinh viên, ngày giờ cập nhật, khối lượng công việc, …</w:t>
      </w:r>
      <w:r w:rsidR="00B747FF" w:rsidRPr="00131A88">
        <w:rPr>
          <w:rFonts w:eastAsia="Times New Roman" w:cs="Times New Roman"/>
          <w:szCs w:val="26"/>
          <w:lang w:val="en-US"/>
        </w:rPr>
        <w:t>). Nhờ vậy, sau khi đồ án môn học kết thúc, ngoài thành quả cuối cùng là cuốn báo cáo môn học, phần mềm và mã nguồn, giảng viên có thêm một tiêu chí đánh giá khách quan hơn, chi tiết và chính xác thông qua hệ thống mạng xã hội học tập.</w:t>
      </w:r>
      <w:r w:rsidR="00E823FA" w:rsidRPr="00131A88">
        <w:rPr>
          <w:rFonts w:eastAsia="Times New Roman" w:cs="Times New Roman"/>
          <w:szCs w:val="26"/>
          <w:lang w:val="en-US"/>
        </w:rPr>
        <w:t xml:space="preserve"> Như vậy, quá trình học tập của sinh viên, mà đặc biệt là sinh viên công nghệ thông tin sẽ được thể hiện rõ hơn, trực quan và chuyên nghiệp hơn.</w:t>
      </w:r>
    </w:p>
    <w:p w:rsidR="00C05CE5" w:rsidRPr="00131A88" w:rsidRDefault="00C05CE5" w:rsidP="00396A24">
      <w:pPr>
        <w:pStyle w:val="Title"/>
        <w:spacing w:line="360" w:lineRule="auto"/>
        <w:ind w:firstLine="0"/>
        <w:rPr>
          <w:rFonts w:eastAsia="Times New Roman" w:cs="Times New Roman"/>
        </w:rPr>
      </w:pPr>
      <w:r w:rsidRPr="00131A88">
        <w:rPr>
          <w:rFonts w:eastAsia="Times New Roman" w:cs="Times New Roman"/>
          <w:sz w:val="26"/>
          <w:szCs w:val="26"/>
        </w:rPr>
        <w:br w:type="page"/>
      </w:r>
      <w:r w:rsidR="007026D2" w:rsidRPr="00131A88">
        <w:rPr>
          <w:rFonts w:eastAsia="Times New Roman" w:cs="Times New Roman"/>
        </w:rPr>
        <w:lastRenderedPageBreak/>
        <w:t>MỞ ĐẦU</w:t>
      </w:r>
    </w:p>
    <w:p w:rsidR="00070E28" w:rsidRPr="00131A88" w:rsidRDefault="00694ECE" w:rsidP="00396A24">
      <w:pPr>
        <w:tabs>
          <w:tab w:val="left" w:pos="1080"/>
        </w:tabs>
        <w:spacing w:after="0"/>
        <w:ind w:firstLine="630"/>
        <w:rPr>
          <w:rFonts w:eastAsia="Times New Roman" w:cs="Times New Roman"/>
          <w:szCs w:val="26"/>
          <w:lang w:val="en-US"/>
        </w:rPr>
      </w:pPr>
      <w:r w:rsidRPr="00131A88">
        <w:rPr>
          <w:rFonts w:eastAsia="Times New Roman" w:cs="Times New Roman"/>
          <w:szCs w:val="26"/>
          <w:lang w:val="en-US"/>
        </w:rPr>
        <w:t xml:space="preserve">Trong những năm gần đây, nhu cầu sử dụng mạng xã hội để chia sẻ thông tin, liên lạc bạn bè người thân, hay thậm chí là kinh doanh ngày càng tăng. Để đáp ứng lại nhu cầu đó </w:t>
      </w:r>
      <w:r w:rsidR="00B54296" w:rsidRPr="00131A88">
        <w:rPr>
          <w:rFonts w:eastAsia="Times New Roman" w:cs="Times New Roman"/>
          <w:szCs w:val="26"/>
          <w:lang w:val="en-US"/>
        </w:rPr>
        <w:t>mạng xã hội ra đời và phát triển chóng mặt. Giờ đây</w:t>
      </w:r>
      <w:r w:rsidR="008532C7" w:rsidRPr="00131A88">
        <w:rPr>
          <w:rFonts w:eastAsia="Times New Roman" w:cs="Times New Roman"/>
          <w:szCs w:val="26"/>
          <w:lang w:val="en-US"/>
        </w:rPr>
        <w:t xml:space="preserve"> mạng xã hội đã phát triển rộng khắp nơi trên thế giới, có mặt trong tất cả mọi lĩnh vực vui chơi, giải trí và cả trong kinh doanh. Như vậy khả năng phát triển để áp dụng mạng xã hội vào học tập là hoàn toàn có thể.</w:t>
      </w:r>
      <w:r w:rsidR="00070E28" w:rsidRPr="00131A88">
        <w:rPr>
          <w:rFonts w:eastAsia="Times New Roman" w:cs="Times New Roman"/>
          <w:szCs w:val="26"/>
          <w:lang w:val="en-US"/>
        </w:rPr>
        <w:t xml:space="preserve"> </w:t>
      </w:r>
    </w:p>
    <w:p w:rsidR="00941618" w:rsidRPr="00131A88" w:rsidRDefault="00941618" w:rsidP="00396A24">
      <w:pPr>
        <w:tabs>
          <w:tab w:val="left" w:pos="1080"/>
        </w:tabs>
        <w:spacing w:after="0"/>
        <w:ind w:firstLine="630"/>
        <w:rPr>
          <w:szCs w:val="26"/>
          <w:lang w:val="en-US"/>
        </w:rPr>
      </w:pPr>
      <w:r w:rsidRPr="00131A88">
        <w:rPr>
          <w:rFonts w:eastAsia="Times New Roman" w:cs="Times New Roman"/>
          <w:szCs w:val="26"/>
          <w:lang w:val="en-US"/>
        </w:rPr>
        <w:t xml:space="preserve">Với sự hỗ trợ của </w:t>
      </w:r>
      <w:r w:rsidR="00BD28A1" w:rsidRPr="00131A88">
        <w:rPr>
          <w:rFonts w:eastAsia="Times New Roman" w:cs="Times New Roman"/>
          <w:szCs w:val="26"/>
          <w:lang w:val="en-US"/>
        </w:rPr>
        <w:t>Web 2.0</w:t>
      </w:r>
      <w:r w:rsidRPr="00131A88">
        <w:rPr>
          <w:rFonts w:eastAsia="Times New Roman" w:cs="Times New Roman"/>
          <w:szCs w:val="26"/>
          <w:lang w:val="en-US"/>
        </w:rPr>
        <w:t xml:space="preserve">, mạng xã hội tạo ra một môi trường chia sẻ dễ dàng do đó khi ứng dụng mạng xã hội vào học tập sẽ góp phần thúc đẩy lan truyền và chia kiến thức cho nhau trở nên dễ dàng hơn rất nhiểu. </w:t>
      </w:r>
      <w:r w:rsidR="0011649B" w:rsidRPr="00131A88">
        <w:rPr>
          <w:szCs w:val="26"/>
        </w:rPr>
        <w:t>Thêm vào đó, chính phủ đang khuyến khích áp dụng công nghệ thông tin vào giáo dục để hiện đại hóa nền giáo dục</w:t>
      </w:r>
      <w:r w:rsidR="0011649B" w:rsidRPr="00131A88">
        <w:rPr>
          <w:szCs w:val="26"/>
          <w:lang w:val="en-US"/>
        </w:rPr>
        <w:t>.</w:t>
      </w:r>
    </w:p>
    <w:p w:rsidR="00C05CE5" w:rsidRPr="00131A88" w:rsidRDefault="0011649B" w:rsidP="00396A24">
      <w:pPr>
        <w:spacing w:after="0"/>
        <w:ind w:firstLine="630"/>
        <w:rPr>
          <w:szCs w:val="26"/>
          <w:lang w:val="en-US"/>
        </w:rPr>
      </w:pPr>
      <w:r w:rsidRPr="00131A88">
        <w:rPr>
          <w:szCs w:val="26"/>
          <w:lang w:val="en-US"/>
        </w:rPr>
        <w:t xml:space="preserve">Vì những </w:t>
      </w:r>
      <w:r w:rsidRPr="00131A88">
        <w:rPr>
          <w:szCs w:val="26"/>
        </w:rPr>
        <w:t>lý do</w:t>
      </w:r>
      <w:r w:rsidRPr="00131A88">
        <w:rPr>
          <w:szCs w:val="26"/>
          <w:lang w:val="en-US"/>
        </w:rPr>
        <w:t xml:space="preserve"> trên</w:t>
      </w:r>
      <w:r w:rsidRPr="00131A88">
        <w:rPr>
          <w:szCs w:val="26"/>
        </w:rPr>
        <w:t xml:space="preserve">, nhóm </w:t>
      </w:r>
      <w:r w:rsidRPr="00131A88">
        <w:rPr>
          <w:szCs w:val="26"/>
          <w:lang w:val="en-US"/>
        </w:rPr>
        <w:t xml:space="preserve">đã </w:t>
      </w:r>
      <w:r w:rsidRPr="00131A88">
        <w:rPr>
          <w:szCs w:val="26"/>
        </w:rPr>
        <w:t>chọn</w:t>
      </w:r>
      <w:r w:rsidR="00070E28" w:rsidRPr="00131A88">
        <w:rPr>
          <w:szCs w:val="26"/>
          <w:lang w:val="en-US"/>
        </w:rPr>
        <w:t xml:space="preserve"> và</w:t>
      </w:r>
      <w:r w:rsidRPr="00131A88">
        <w:rPr>
          <w:szCs w:val="26"/>
        </w:rPr>
        <w:t xml:space="preserve"> thực hiện đề tài: </w:t>
      </w:r>
      <w:r w:rsidRPr="00131A88">
        <w:rPr>
          <w:szCs w:val="26"/>
          <w:lang w:val="en-US"/>
        </w:rPr>
        <w:t>“IGS - Mạng xã hội học tập cho sinh viên công nghệ thông tin”</w:t>
      </w:r>
      <w:r w:rsidR="00070E28" w:rsidRPr="00131A88">
        <w:rPr>
          <w:szCs w:val="26"/>
          <w:lang w:val="en-US"/>
        </w:rPr>
        <w:t>.</w:t>
      </w:r>
    </w:p>
    <w:p w:rsidR="00403553" w:rsidRPr="00131A88" w:rsidRDefault="00403553" w:rsidP="00396A24">
      <w:pPr>
        <w:spacing w:after="0"/>
        <w:ind w:firstLine="630"/>
        <w:rPr>
          <w:rFonts w:eastAsia="Times New Roman" w:cs="Times New Roman"/>
          <w:b/>
          <w:szCs w:val="26"/>
          <w:lang w:val="en-US"/>
        </w:rPr>
      </w:pPr>
      <w:r w:rsidRPr="00131A88">
        <w:rPr>
          <w:rFonts w:eastAsia="Times New Roman" w:cs="Times New Roman"/>
          <w:b/>
          <w:szCs w:val="26"/>
          <w:lang w:val="en-US"/>
        </w:rPr>
        <w:t>Đối tượng</w:t>
      </w:r>
    </w:p>
    <w:p w:rsidR="00403553" w:rsidRPr="00131A88" w:rsidRDefault="00403553" w:rsidP="00396A24">
      <w:pPr>
        <w:spacing w:after="0"/>
        <w:ind w:firstLine="630"/>
        <w:rPr>
          <w:rFonts w:eastAsia="Times New Roman" w:cs="Times New Roman"/>
          <w:spacing w:val="-6"/>
          <w:szCs w:val="26"/>
          <w:lang w:val="en-US"/>
        </w:rPr>
      </w:pPr>
      <w:r w:rsidRPr="00131A88">
        <w:rPr>
          <w:rFonts w:eastAsia="Times New Roman" w:cs="Times New Roman"/>
          <w:spacing w:val="-6"/>
          <w:szCs w:val="26"/>
          <w:lang w:val="en-US"/>
        </w:rPr>
        <w:t>Các cơ sở</w:t>
      </w:r>
      <w:r w:rsidR="00BD28A1" w:rsidRPr="00131A88">
        <w:rPr>
          <w:rFonts w:eastAsia="Times New Roman" w:cs="Times New Roman"/>
          <w:spacing w:val="-6"/>
          <w:szCs w:val="26"/>
          <w:lang w:val="en-US"/>
        </w:rPr>
        <w:t xml:space="preserve"> lý thuyết </w:t>
      </w:r>
      <w:r w:rsidR="00014AB4" w:rsidRPr="00131A88">
        <w:rPr>
          <w:rFonts w:eastAsia="Times New Roman" w:cs="Times New Roman"/>
          <w:spacing w:val="-6"/>
          <w:szCs w:val="26"/>
          <w:lang w:val="en-US"/>
        </w:rPr>
        <w:t>về mạng xã hội, mô hình mạng học tập Moo</w:t>
      </w:r>
      <w:r w:rsidR="00F41BAA" w:rsidRPr="00131A88">
        <w:rPr>
          <w:rFonts w:eastAsia="Times New Roman" w:cs="Times New Roman"/>
          <w:spacing w:val="-6"/>
          <w:szCs w:val="26"/>
          <w:lang w:val="en-US"/>
        </w:rPr>
        <w:t>d</w:t>
      </w:r>
      <w:r w:rsidR="00014AB4" w:rsidRPr="00131A88">
        <w:rPr>
          <w:rFonts w:eastAsia="Times New Roman" w:cs="Times New Roman"/>
          <w:spacing w:val="-6"/>
          <w:szCs w:val="26"/>
          <w:lang w:val="en-US"/>
        </w:rPr>
        <w:t>le</w:t>
      </w:r>
      <w:r w:rsidRPr="00131A88">
        <w:rPr>
          <w:rFonts w:eastAsia="Times New Roman" w:cs="Times New Roman"/>
          <w:spacing w:val="-6"/>
          <w:szCs w:val="26"/>
          <w:lang w:val="en-US"/>
        </w:rPr>
        <w:t xml:space="preserve">. </w:t>
      </w:r>
      <w:r w:rsidR="008C0FA5" w:rsidRPr="00131A88">
        <w:rPr>
          <w:rFonts w:eastAsia="Times New Roman" w:cs="Times New Roman"/>
          <w:spacing w:val="-6"/>
          <w:szCs w:val="26"/>
          <w:lang w:val="en-US"/>
        </w:rPr>
        <w:t>Tiềm năng</w:t>
      </w:r>
      <w:r w:rsidR="00676C04" w:rsidRPr="00131A88">
        <w:rPr>
          <w:rFonts w:eastAsia="Times New Roman" w:cs="Times New Roman"/>
          <w:spacing w:val="-6"/>
          <w:szCs w:val="26"/>
          <w:lang w:val="en-US"/>
        </w:rPr>
        <w:t xml:space="preserve"> của mạng xã hội trong giá</w:t>
      </w:r>
      <w:r w:rsidRPr="00131A88">
        <w:rPr>
          <w:rFonts w:eastAsia="Times New Roman" w:cs="Times New Roman"/>
          <w:spacing w:val="-6"/>
          <w:szCs w:val="26"/>
          <w:lang w:val="en-US"/>
        </w:rPr>
        <w:t>o dục</w:t>
      </w:r>
      <w:r w:rsidR="0070355D" w:rsidRPr="00131A88">
        <w:rPr>
          <w:rFonts w:eastAsia="Times New Roman" w:cs="Times New Roman"/>
          <w:spacing w:val="-6"/>
          <w:szCs w:val="26"/>
          <w:lang w:val="en-US"/>
        </w:rPr>
        <w:t xml:space="preserve"> nói chung và chuyên ngành công nghệ thông tin nói riêng.</w:t>
      </w:r>
    </w:p>
    <w:p w:rsidR="00C05CE5" w:rsidRPr="00131A88" w:rsidRDefault="00070E28" w:rsidP="00396A24">
      <w:pPr>
        <w:spacing w:after="0"/>
        <w:ind w:firstLine="630"/>
        <w:rPr>
          <w:rFonts w:eastAsia="Times New Roman" w:cs="Times New Roman"/>
          <w:b/>
          <w:szCs w:val="26"/>
          <w:lang w:val="en-US"/>
        </w:rPr>
      </w:pPr>
      <w:r w:rsidRPr="00131A88">
        <w:rPr>
          <w:rFonts w:eastAsia="Times New Roman" w:cs="Times New Roman"/>
          <w:b/>
          <w:szCs w:val="26"/>
          <w:lang w:val="en-US"/>
        </w:rPr>
        <w:t xml:space="preserve">Mục đích và </w:t>
      </w:r>
      <w:r w:rsidR="007026D2" w:rsidRPr="00131A88">
        <w:rPr>
          <w:rFonts w:eastAsia="Times New Roman" w:cs="Times New Roman"/>
          <w:b/>
          <w:szCs w:val="26"/>
          <w:lang w:val="en-US"/>
        </w:rPr>
        <w:t>phạm vi đề tài</w:t>
      </w:r>
    </w:p>
    <w:p w:rsidR="00C05CE5" w:rsidRPr="00131A88" w:rsidRDefault="007026D2" w:rsidP="00396A24">
      <w:pPr>
        <w:spacing w:after="0"/>
        <w:ind w:firstLine="630"/>
        <w:rPr>
          <w:rFonts w:eastAsia="Times New Roman" w:cs="Times New Roman"/>
          <w:szCs w:val="26"/>
        </w:rPr>
      </w:pPr>
      <w:r w:rsidRPr="00131A88">
        <w:rPr>
          <w:rFonts w:eastAsia="Times New Roman" w:cs="Times New Roman"/>
          <w:szCs w:val="26"/>
          <w:lang w:val="en-US"/>
        </w:rPr>
        <w:t>Mục đích của đề tài là xây dựng thành công mạng xã hội IGS, để tạo điều kiện thuận lợi cho sinh viên trong quá trình học tập nghiên cứu tại trường và tìm việc làm sau này. Ngoài ra cũng giúp giảng viên đánh giá chính xác hơn năng</w:t>
      </w:r>
      <w:r w:rsidR="003E2EFE" w:rsidRPr="00131A88">
        <w:rPr>
          <w:rFonts w:eastAsia="Times New Roman" w:cs="Times New Roman"/>
          <w:szCs w:val="26"/>
          <w:lang w:val="en-US"/>
        </w:rPr>
        <w:t xml:space="preserve"> lực thực sự của mỗi sinh viên. Đề tài hướng đến mục tiêu quan trọng là công nghệ thông tin hoá quá trình học tập, làm đồ án môn học của sinh viên công nghệ thông tin, giúp sinh viên làm quen với cách làm việc hiện đại, hoà nhập tốt hơn với xu hướng</w:t>
      </w:r>
      <w:r w:rsidR="00E823FA" w:rsidRPr="00131A88">
        <w:rPr>
          <w:rFonts w:eastAsia="Times New Roman" w:cs="Times New Roman"/>
          <w:szCs w:val="26"/>
          <w:lang w:val="en-US"/>
        </w:rPr>
        <w:t xml:space="preserve"> chung của thế giới là học tập và </w:t>
      </w:r>
      <w:r w:rsidR="003E2EFE" w:rsidRPr="00131A88">
        <w:rPr>
          <w:rFonts w:eastAsia="Times New Roman" w:cs="Times New Roman"/>
          <w:szCs w:val="26"/>
          <w:lang w:val="en-US"/>
        </w:rPr>
        <w:t>làm việc thông qua mạng Internet.</w:t>
      </w:r>
    </w:p>
    <w:p w:rsidR="00C05CE5" w:rsidRPr="00131A88" w:rsidRDefault="00A95975" w:rsidP="00396A24">
      <w:pPr>
        <w:spacing w:after="0"/>
        <w:ind w:firstLine="630"/>
        <w:rPr>
          <w:rFonts w:eastAsia="Times New Roman" w:cs="Times New Roman"/>
          <w:szCs w:val="26"/>
        </w:rPr>
      </w:pPr>
      <w:r w:rsidRPr="00131A88">
        <w:rPr>
          <w:szCs w:val="26"/>
          <w:lang w:val="fr-FR"/>
        </w:rPr>
        <w:t xml:space="preserve">Phạm vi của </w:t>
      </w:r>
      <w:del w:id="2" w:author="theirs" w:date="2014-01-16T01:18:00Z">
        <w:r w:rsidRPr="00131A88">
          <w:rPr>
            <w:szCs w:val="26"/>
            <w:lang w:val="fr-FR"/>
          </w:rPr>
          <w:delText>để</w:delText>
        </w:r>
      </w:del>
      <w:ins w:id="3" w:author="theirs" w:date="2014-01-16T01:18:00Z">
        <w:r w:rsidRPr="00131A88">
          <w:rPr>
            <w:szCs w:val="26"/>
            <w:lang w:val="fr-FR"/>
          </w:rPr>
          <w:t>đ</w:t>
        </w:r>
        <w:r w:rsidR="00E70B1E" w:rsidRPr="00131A88">
          <w:rPr>
            <w:szCs w:val="26"/>
            <w:lang w:val="fr-FR"/>
          </w:rPr>
          <w:t>ề</w:t>
        </w:r>
      </w:ins>
      <w:r w:rsidRPr="00131A88">
        <w:rPr>
          <w:szCs w:val="26"/>
          <w:lang w:val="fr-FR"/>
        </w:rPr>
        <w:t xml:space="preserve"> tài là nghiên cứu cơ sở lí thuyết và nền tảng công nghệ để vận dụng cài đặt </w:t>
      </w:r>
      <w:r w:rsidR="007026D2" w:rsidRPr="00131A88">
        <w:rPr>
          <w:szCs w:val="26"/>
          <w:lang w:val="fr-FR"/>
        </w:rPr>
        <w:t>các tính năng cơ bản của một mạng xã hội bao gồm đăng trạng thái của người dùng</w:t>
      </w:r>
      <w:r w:rsidR="00463721" w:rsidRPr="00131A88">
        <w:rPr>
          <w:szCs w:val="26"/>
          <w:lang w:val="fr-FR"/>
        </w:rPr>
        <w:t>,</w:t>
      </w:r>
      <w:r w:rsidRPr="00131A88">
        <w:rPr>
          <w:szCs w:val="26"/>
          <w:lang w:val="fr-FR"/>
        </w:rPr>
        <w:t xml:space="preserve"> trò chuyện (chat), e-mail, chia sẻ file bao gồm cả video, hình ảnh, </w:t>
      </w:r>
      <w:r w:rsidR="007026D2" w:rsidRPr="00131A88">
        <w:rPr>
          <w:szCs w:val="26"/>
          <w:lang w:val="fr-FR"/>
        </w:rPr>
        <w:t>cho phép người dùng viết blog</w:t>
      </w:r>
      <w:r w:rsidR="00403553" w:rsidRPr="00131A88">
        <w:rPr>
          <w:szCs w:val="26"/>
          <w:lang w:val="fr-FR"/>
        </w:rPr>
        <w:t>. C</w:t>
      </w:r>
      <w:r w:rsidR="007026D2" w:rsidRPr="00131A88">
        <w:rPr>
          <w:szCs w:val="26"/>
          <w:lang w:val="fr-FR"/>
        </w:rPr>
        <w:t xml:space="preserve">ấu hình máy chủ </w:t>
      </w:r>
      <w:r w:rsidR="001553BC" w:rsidRPr="00131A88">
        <w:rPr>
          <w:szCs w:val="26"/>
          <w:lang w:val="fr-FR"/>
        </w:rPr>
        <w:t>quản lý</w:t>
      </w:r>
      <w:r w:rsidR="007026D2" w:rsidRPr="00131A88">
        <w:rPr>
          <w:szCs w:val="26"/>
          <w:lang w:val="fr-FR"/>
        </w:rPr>
        <w:t xml:space="preserve"> </w:t>
      </w:r>
      <w:r w:rsidR="00B747FF" w:rsidRPr="00131A88">
        <w:rPr>
          <w:szCs w:val="26"/>
          <w:lang w:val="fr-FR"/>
        </w:rPr>
        <w:t>mã nguồn</w:t>
      </w:r>
      <w:r w:rsidR="007026D2" w:rsidRPr="00131A88">
        <w:rPr>
          <w:szCs w:val="26"/>
          <w:lang w:val="fr-FR"/>
        </w:rPr>
        <w:t xml:space="preserve"> để có thể giao tiế</w:t>
      </w:r>
      <w:r w:rsidR="00B747FF" w:rsidRPr="00131A88">
        <w:rPr>
          <w:szCs w:val="26"/>
          <w:lang w:val="fr-FR"/>
        </w:rPr>
        <w:t>p với thành phần mạng xã hội trong hệ thống IGS</w:t>
      </w:r>
      <w:r w:rsidR="007026D2" w:rsidRPr="00131A88">
        <w:rPr>
          <w:szCs w:val="26"/>
          <w:lang w:val="fr-FR"/>
        </w:rPr>
        <w:t xml:space="preserve">, cập nhật tin tức từ máy chủ </w:t>
      </w:r>
      <w:r w:rsidR="001553BC" w:rsidRPr="00131A88">
        <w:rPr>
          <w:szCs w:val="26"/>
          <w:lang w:val="fr-FR"/>
        </w:rPr>
        <w:t>quản lý</w:t>
      </w:r>
      <w:r w:rsidR="007026D2" w:rsidRPr="00131A88">
        <w:rPr>
          <w:szCs w:val="26"/>
          <w:lang w:val="fr-FR"/>
        </w:rPr>
        <w:t xml:space="preserve"> </w:t>
      </w:r>
      <w:r w:rsidR="00B747FF" w:rsidRPr="00131A88">
        <w:rPr>
          <w:szCs w:val="26"/>
          <w:lang w:val="fr-FR"/>
        </w:rPr>
        <w:lastRenderedPageBreak/>
        <w:t>mã nguồn đến</w:t>
      </w:r>
      <w:r w:rsidR="007026D2" w:rsidRPr="00131A88">
        <w:rPr>
          <w:szCs w:val="26"/>
          <w:lang w:val="fr-FR"/>
        </w:rPr>
        <w:t xml:space="preserve"> mạng xã hộ</w:t>
      </w:r>
      <w:r w:rsidR="00403553" w:rsidRPr="00131A88">
        <w:rPr>
          <w:szCs w:val="26"/>
          <w:lang w:val="fr-FR"/>
        </w:rPr>
        <w:t>i. C</w:t>
      </w:r>
      <w:r w:rsidR="007026D2" w:rsidRPr="00131A88">
        <w:rPr>
          <w:szCs w:val="26"/>
          <w:lang w:val="fr-FR"/>
        </w:rPr>
        <w:t>ho phép người dùng đánh giá khả năng của mình thông qua các kĩ năng có được trong suốt quá trình học tậ</w:t>
      </w:r>
      <w:r w:rsidR="004B3176" w:rsidRPr="00131A88">
        <w:rPr>
          <w:szCs w:val="26"/>
          <w:lang w:val="fr-FR"/>
        </w:rPr>
        <w:t>p</w:t>
      </w:r>
      <w:r w:rsidR="00403553" w:rsidRPr="00131A88">
        <w:rPr>
          <w:szCs w:val="26"/>
          <w:lang w:val="fr-FR"/>
        </w:rPr>
        <w:t>;</w:t>
      </w:r>
      <w:r w:rsidR="00463721" w:rsidRPr="00131A88">
        <w:rPr>
          <w:szCs w:val="26"/>
          <w:lang w:val="fr-FR"/>
        </w:rPr>
        <w:t xml:space="preserve"> tạo nhóm học tập</w:t>
      </w:r>
      <w:r w:rsidRPr="00131A88">
        <w:rPr>
          <w:szCs w:val="26"/>
          <w:lang w:val="fr-FR"/>
        </w:rPr>
        <w:t>, làm đồ án</w:t>
      </w:r>
      <w:r w:rsidR="00463721" w:rsidRPr="00131A88">
        <w:rPr>
          <w:szCs w:val="26"/>
          <w:lang w:val="fr-FR"/>
        </w:rPr>
        <w:t xml:space="preserve"> với sự hỗ trợ từ máy chủ </w:t>
      </w:r>
      <w:r w:rsidR="001553BC" w:rsidRPr="00131A88">
        <w:rPr>
          <w:szCs w:val="26"/>
          <w:lang w:val="fr-FR"/>
        </w:rPr>
        <w:t>quản lý</w:t>
      </w:r>
      <w:r w:rsidR="00463721" w:rsidRPr="00131A88">
        <w:rPr>
          <w:szCs w:val="26"/>
          <w:lang w:val="fr-FR"/>
        </w:rPr>
        <w:t xml:space="preserve"> </w:t>
      </w:r>
      <w:r w:rsidR="007B3655" w:rsidRPr="00131A88">
        <w:rPr>
          <w:szCs w:val="26"/>
          <w:lang w:val="fr-FR"/>
        </w:rPr>
        <w:t>mã nguồn</w:t>
      </w:r>
      <w:r w:rsidR="00463721" w:rsidRPr="00131A88">
        <w:rPr>
          <w:szCs w:val="26"/>
          <w:lang w:val="fr-FR"/>
        </w:rPr>
        <w:t xml:space="preserve"> và cho phép giảng viên đánh giá quá trình hoạt động của nhóm học tập do giảng viên phụ trách, quản trị hệ thống.</w:t>
      </w:r>
      <w:r w:rsidRPr="00131A88">
        <w:rPr>
          <w:szCs w:val="26"/>
          <w:lang w:val="fr-FR"/>
        </w:rPr>
        <w:t xml:space="preserve"> Cung cấp hồ sơ năng lực của sinh viên cho nhà tuyển dụng thông qua các đồ án và nhóm học tập sinh viên tham gia.</w:t>
      </w:r>
    </w:p>
    <w:p w:rsidR="00C05CE5" w:rsidRPr="00131A88" w:rsidRDefault="00C05CE5" w:rsidP="00396A24">
      <w:pPr>
        <w:pStyle w:val="Heading1"/>
      </w:pPr>
      <w:r w:rsidRPr="00131A88">
        <w:rPr>
          <w:szCs w:val="26"/>
          <w:lang w:val="vi-VN"/>
        </w:rPr>
        <w:br w:type="page"/>
      </w:r>
      <w:bookmarkStart w:id="4" w:name="_Toc377965794"/>
      <w:bookmarkStart w:id="5" w:name="_Toc382590687"/>
      <w:r w:rsidR="00323FB4" w:rsidRPr="00131A88">
        <w:lastRenderedPageBreak/>
        <w:t>TỔNG QUAN</w:t>
      </w:r>
      <w:bookmarkEnd w:id="4"/>
      <w:bookmarkEnd w:id="5"/>
    </w:p>
    <w:p w:rsidR="001A2496" w:rsidRPr="00131A88" w:rsidRDefault="008C0FA5" w:rsidP="00396A24">
      <w:pPr>
        <w:pStyle w:val="Heading2"/>
        <w:rPr>
          <w:rFonts w:eastAsia="Times New Roman"/>
        </w:rPr>
      </w:pPr>
      <w:bookmarkStart w:id="6" w:name="_Toc377965795"/>
      <w:bookmarkStart w:id="7" w:name="_Toc382590688"/>
      <w:r w:rsidRPr="00131A88">
        <w:rPr>
          <w:rFonts w:eastAsia="Times New Roman"/>
        </w:rPr>
        <w:t>Tiềm năng</w:t>
      </w:r>
      <w:r w:rsidR="00C74823" w:rsidRPr="00131A88">
        <w:rPr>
          <w:rFonts w:eastAsia="Times New Roman"/>
        </w:rPr>
        <w:t xml:space="preserve"> của mạng xã hội trong lĩnh vực giáo dục</w:t>
      </w:r>
      <w:bookmarkEnd w:id="6"/>
      <w:bookmarkEnd w:id="7"/>
    </w:p>
    <w:p w:rsidR="008F6555" w:rsidRPr="00131A88" w:rsidRDefault="008F6555" w:rsidP="00396A24">
      <w:pPr>
        <w:rPr>
          <w:szCs w:val="26"/>
          <w:lang w:val="fr-FR"/>
        </w:rPr>
      </w:pPr>
      <w:r w:rsidRPr="00131A88">
        <w:rPr>
          <w:lang w:val="en-US"/>
        </w:rPr>
        <w:t>Như hiện tại chúng ta thấy có rất nhiều trang web về mạng xã hội đang hoạt động tại nước ta. Nếu không kể đến những trang nổi tiếng trên phạm vi thế giớ</w:t>
      </w:r>
      <w:r w:rsidR="00676C04" w:rsidRPr="00131A88">
        <w:rPr>
          <w:lang w:val="en-US"/>
        </w:rPr>
        <w:t>i như: F</w:t>
      </w:r>
      <w:r w:rsidRPr="00131A88">
        <w:rPr>
          <w:lang w:val="en-US"/>
        </w:rPr>
        <w:t xml:space="preserve">acebook hay </w:t>
      </w:r>
      <w:r w:rsidR="00676C04" w:rsidRPr="00131A88">
        <w:rPr>
          <w:lang w:val="en-US"/>
        </w:rPr>
        <w:t>T</w:t>
      </w:r>
      <w:r w:rsidRPr="00131A88">
        <w:rPr>
          <w:lang w:val="en-US"/>
        </w:rPr>
        <w:t xml:space="preserve">witter…thì </w:t>
      </w:r>
      <w:del w:id="8" w:author="theirs" w:date="2014-01-16T01:18:00Z">
        <w:r w:rsidR="007D6B4E" w:rsidRPr="00131A88">
          <w:rPr>
            <w:lang w:val="en-US"/>
          </w:rPr>
          <w:delText>nhình</w:delText>
        </w:r>
      </w:del>
      <w:ins w:id="9" w:author="theirs" w:date="2014-01-16T01:18:00Z">
        <w:r w:rsidRPr="00131A88">
          <w:rPr>
            <w:lang w:val="en-US"/>
          </w:rPr>
          <w:t>nhìn</w:t>
        </w:r>
      </w:ins>
      <w:r w:rsidRPr="00131A88">
        <w:rPr>
          <w:lang w:val="en-US"/>
        </w:rPr>
        <w:t xml:space="preserve"> chung chỉ là những trang web cộng đồng phục vụ cho nhu cầu giao tiếp, kết bạn, giải trí…cho giới trẻ. Và nhìn tổng quan thì những diễn đàn học tập, trao đổi cho sinh viên còn rất hạn chế về số lượng, cũng như chất lượng. Do đó, việc xây dựng nên một nơi để tập trung, và có định hướng cho giới học sinh, sinh viên là một nhu cầu có thực. </w:t>
      </w:r>
      <w:r w:rsidRPr="00131A88">
        <w:rPr>
          <w:szCs w:val="26"/>
          <w:lang w:val="fr-FR"/>
        </w:rPr>
        <w:t xml:space="preserve">Với việc mạng xã hội đã quá phổ biến hiện nay như Facebook, </w:t>
      </w:r>
      <w:del w:id="10" w:author="theirs" w:date="2014-01-16T01:18:00Z">
        <w:r w:rsidR="007D6B4E" w:rsidRPr="00131A88">
          <w:rPr>
            <w:szCs w:val="26"/>
            <w:lang w:val="fr-FR"/>
          </w:rPr>
          <w:delText>người dùng</w:delText>
        </w:r>
      </w:del>
      <w:ins w:id="11" w:author="theirs" w:date="2014-01-16T01:18:00Z">
        <w:r w:rsidRPr="00131A88">
          <w:rPr>
            <w:szCs w:val="26"/>
            <w:lang w:val="fr-FR"/>
          </w:rPr>
          <w:t>học sinh – sinh viên</w:t>
        </w:r>
      </w:ins>
      <w:r w:rsidRPr="00131A88">
        <w:rPr>
          <w:szCs w:val="26"/>
          <w:lang w:val="fr-FR"/>
        </w:rPr>
        <w:t xml:space="preserve"> đã quen thuộc thì việc cho ra đời mạng xã hội phục vụ học tập sẽ không làm cho người dùng quá bỡ ngỡ.</w:t>
      </w:r>
    </w:p>
    <w:p w:rsidR="008F6555" w:rsidRPr="00131A88" w:rsidRDefault="008F6555" w:rsidP="00396A24">
      <w:pPr>
        <w:rPr>
          <w:lang w:val="en-US"/>
        </w:rPr>
      </w:pPr>
      <w:r w:rsidRPr="00131A88">
        <w:rPr>
          <w:lang w:val="en-US"/>
        </w:rPr>
        <w:t>Mặ</w:t>
      </w:r>
      <w:r w:rsidR="007E50EF" w:rsidRPr="00131A88">
        <w:rPr>
          <w:lang w:val="en-US"/>
        </w:rPr>
        <w:t>t</w:t>
      </w:r>
      <w:r w:rsidRPr="00131A88">
        <w:rPr>
          <w:lang w:val="en-US"/>
        </w:rPr>
        <w:t xml:space="preserve"> khác mạng xã hội có những tính năng phù hợp để phát triển các hoạt động giáo dục trực tuyến. </w:t>
      </w:r>
      <w:del w:id="12" w:author="theirs" w:date="2014-01-16T01:18:00Z">
        <w:r w:rsidR="00E7688B" w:rsidRPr="00131A88">
          <w:delText>Vì mạng</w:delText>
        </w:r>
      </w:del>
      <w:ins w:id="13" w:author="theirs" w:date="2014-01-16T01:18:00Z">
        <w:r w:rsidRPr="00131A88">
          <w:rPr>
            <w:lang w:val="en-US"/>
          </w:rPr>
          <w:t>M</w:t>
        </w:r>
        <w:r w:rsidRPr="00131A88">
          <w:t>ạng</w:t>
        </w:r>
      </w:ins>
      <w:r w:rsidRPr="00131A88">
        <w:t xml:space="preserve"> xã hội được xây dựng trên nền </w:t>
      </w:r>
      <w:r w:rsidR="00BD28A1" w:rsidRPr="00131A88">
        <w:t>Web 2.0</w:t>
      </w:r>
      <w:r w:rsidRPr="00131A88">
        <w:t xml:space="preserve"> do đó thành viên có thể đóng góp</w:t>
      </w:r>
      <w:r w:rsidRPr="00131A88">
        <w:rPr>
          <w:lang w:val="en-US"/>
        </w:rPr>
        <w:t xml:space="preserve"> xây dựng nội dung cho trang web không giống như trước (</w:t>
      </w:r>
      <w:r w:rsidR="00BD28A1" w:rsidRPr="00131A88">
        <w:rPr>
          <w:lang w:val="en-US"/>
        </w:rPr>
        <w:t>Web 1.0</w:t>
      </w:r>
      <w:r w:rsidRPr="00131A88">
        <w:rPr>
          <w:lang w:val="en-US"/>
        </w:rPr>
        <w:t xml:space="preserve">) người dùng chỉ có thể xem nội dung. Chính vì thế mọi người có thể cùng xây dựng và bổ sung kiến thức cho nhau cũng như tự trao dồi kiến thức cho bản thân. Mạng xã hội cũng tạo ra một môi trường chia sẻ dễ dàng do đó kiến thức sẽ được lưu thông một cách thuận tiện và nhanh chóng. </w:t>
      </w:r>
    </w:p>
    <w:p w:rsidR="001A2496" w:rsidRPr="00131A88" w:rsidRDefault="008F6555" w:rsidP="00396A24">
      <w:pPr>
        <w:rPr>
          <w:lang w:val="en-US"/>
        </w:rPr>
      </w:pPr>
      <w:r w:rsidRPr="00131A88">
        <w:rPr>
          <w:lang w:val="en-US"/>
        </w:rPr>
        <w:t xml:space="preserve">Ngoài ra, </w:t>
      </w:r>
      <w:r w:rsidR="008C0FA5" w:rsidRPr="00131A88">
        <w:rPr>
          <w:lang w:val="en-US"/>
        </w:rPr>
        <w:t>tiềm năng</w:t>
      </w:r>
      <w:r w:rsidRPr="00131A88">
        <w:rPr>
          <w:lang w:val="en-US"/>
        </w:rPr>
        <w:t xml:space="preserve"> của mạng xã hội đối với giáo dục cũng được thể hiện ở số lượng người thường xuyên sử dụng mạng xã hội trong độ tuổi học sinh, sinh viên là rất lớn</w:t>
      </w:r>
      <w:ins w:id="14" w:author="theirs" w:date="2014-01-16T01:18:00Z">
        <w:r w:rsidRPr="00131A88">
          <w:rPr>
            <w:lang w:val="en-US"/>
          </w:rPr>
          <w:t>. Họ đã sử dụng Facebook như là một kênh thông tin để chia sẻ cho nhau các thông báo của trường. Không chỉ dừng lại ở chia sẻ thông báo mà cũng xuất hiện rất nhiều nhóm tạo nhóm trên Facebook để trao đổi trong quá trình làm bài tập nhóm hay thực hiện đồ án.</w:t>
        </w:r>
      </w:ins>
    </w:p>
    <w:p w:rsidR="00686045" w:rsidRPr="00131A88" w:rsidRDefault="00686045" w:rsidP="00396A24">
      <w:pPr>
        <w:keepNext/>
        <w:ind w:firstLine="0"/>
        <w:jc w:val="center"/>
      </w:pPr>
      <w:r w:rsidRPr="00131A88">
        <w:rPr>
          <w:noProof/>
          <w:lang w:val="en-US"/>
        </w:rPr>
        <w:lastRenderedPageBreak/>
        <w:drawing>
          <wp:inline distT="0" distB="0" distL="0" distR="0" wp14:anchorId="3C56A34E" wp14:editId="62C3B27D">
            <wp:extent cx="3076575" cy="35783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cialmediauseractivity5.jpg"/>
                    <pic:cNvPicPr/>
                  </pic:nvPicPr>
                  <pic:blipFill>
                    <a:blip r:embed="rId9">
                      <a:grayscl/>
                      <a:extLst>
                        <a:ext uri="{28A0092B-C50C-407E-A947-70E740481C1C}">
                          <a14:useLocalDpi xmlns:a14="http://schemas.microsoft.com/office/drawing/2010/main" val="0"/>
                        </a:ext>
                      </a:extLst>
                    </a:blip>
                    <a:stretch>
                      <a:fillRect/>
                    </a:stretch>
                  </pic:blipFill>
                  <pic:spPr>
                    <a:xfrm>
                      <a:off x="0" y="0"/>
                      <a:ext cx="3110821" cy="3618141"/>
                    </a:xfrm>
                    <a:prstGeom prst="rect">
                      <a:avLst/>
                    </a:prstGeom>
                    <a:noFill/>
                  </pic:spPr>
                </pic:pic>
              </a:graphicData>
            </a:graphic>
          </wp:inline>
        </w:drawing>
      </w:r>
    </w:p>
    <w:p w:rsidR="00686045" w:rsidRPr="00131A88" w:rsidRDefault="00686045" w:rsidP="00396A24">
      <w:pPr>
        <w:pStyle w:val="Caption11"/>
        <w:spacing w:line="360" w:lineRule="auto"/>
      </w:pPr>
      <w:bookmarkStart w:id="15" w:name="_Toc382590717"/>
      <w:r w:rsidRPr="00131A88">
        <w:t xml:space="preserve">Hình  </w:t>
      </w:r>
      <w:r w:rsidR="002A4C58">
        <w:fldChar w:fldCharType="begin"/>
      </w:r>
      <w:r w:rsidR="002A4C58">
        <w:instrText xml:space="preserve"> STYLEREF 1 \s </w:instrText>
      </w:r>
      <w:r w:rsidR="002A4C58">
        <w:fldChar w:fldCharType="separate"/>
      </w:r>
      <w:r w:rsidR="0012781D">
        <w:t>1</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w:t>
      </w:r>
      <w:r w:rsidR="002A4C58">
        <w:fldChar w:fldCharType="end"/>
      </w:r>
      <w:r w:rsidRPr="00131A88">
        <w:t xml:space="preserve"> Tỉ lệ người dùng mạng xã </w:t>
      </w:r>
      <w:r w:rsidRPr="00F45649">
        <w:t>hội</w:t>
      </w:r>
      <w:r w:rsidRPr="00131A88">
        <w:t xml:space="preserve"> theo tuổ</w:t>
      </w:r>
      <w:r w:rsidR="005E5BFD" w:rsidRPr="00131A88">
        <w:t>i</w:t>
      </w:r>
      <w:bookmarkEnd w:id="15"/>
    </w:p>
    <w:p w:rsidR="005E5BFD" w:rsidRPr="00131A88" w:rsidRDefault="005E5BFD" w:rsidP="00396A24">
      <w:pPr>
        <w:jc w:val="center"/>
        <w:rPr>
          <w:lang w:val="en-US"/>
        </w:rPr>
      </w:pPr>
      <w:r w:rsidRPr="00131A88">
        <w:rPr>
          <w:lang w:val="en-US"/>
        </w:rPr>
        <w:t xml:space="preserve">(Nguồn: </w:t>
      </w:r>
      <w:hyperlink r:id="rId10" w:history="1">
        <w:r w:rsidRPr="00131A88">
          <w:rPr>
            <w:rStyle w:val="Hyperlink"/>
            <w:color w:val="auto"/>
          </w:rPr>
          <w:t>http://your-socialmedia.pro/?p=316</w:t>
        </w:r>
      </w:hyperlink>
      <w:r w:rsidRPr="00131A88">
        <w:rPr>
          <w:lang w:val="en-US"/>
        </w:rPr>
        <w:t>)</w:t>
      </w:r>
    </w:p>
    <w:p w:rsidR="00982421" w:rsidRPr="00131A88" w:rsidRDefault="00A776E8" w:rsidP="00396A24">
      <w:pPr>
        <w:pStyle w:val="Heading2"/>
        <w:rPr>
          <w:rFonts w:eastAsia="Times New Roman"/>
        </w:rPr>
      </w:pPr>
      <w:bookmarkStart w:id="16" w:name="_Toc377965796"/>
      <w:bookmarkStart w:id="17" w:name="_Toc382590689"/>
      <w:r w:rsidRPr="00131A88">
        <w:rPr>
          <w:rFonts w:eastAsia="Times New Roman"/>
        </w:rPr>
        <w:t>Tổng quan áp dụng CNTT</w:t>
      </w:r>
      <w:r w:rsidR="00A173E2" w:rsidRPr="00131A88">
        <w:rPr>
          <w:rFonts w:eastAsia="Times New Roman"/>
        </w:rPr>
        <w:t xml:space="preserve"> trong đào tạo</w:t>
      </w:r>
      <w:bookmarkEnd w:id="16"/>
      <w:bookmarkEnd w:id="17"/>
    </w:p>
    <w:p w:rsidR="007D6B4E" w:rsidRPr="00131A88" w:rsidRDefault="007D6B4E" w:rsidP="00396A24">
      <w:pPr>
        <w:rPr>
          <w:lang w:val="en-US" w:bidi="en-US"/>
        </w:rPr>
      </w:pPr>
      <w:r w:rsidRPr="00131A88">
        <w:rPr>
          <w:lang w:val="en-US" w:bidi="en-US"/>
        </w:rPr>
        <w:t xml:space="preserve">Hiện nay, rất nhiều </w:t>
      </w:r>
      <w:r w:rsidRPr="00131A88">
        <w:rPr>
          <w:lang w:bidi="en-US"/>
        </w:rPr>
        <w:t>trường</w:t>
      </w:r>
      <w:r w:rsidRPr="00131A88">
        <w:rPr>
          <w:lang w:val="en-US" w:bidi="en-US"/>
        </w:rPr>
        <w:t xml:space="preserve"> đại học</w:t>
      </w:r>
      <w:r w:rsidRPr="00131A88">
        <w:rPr>
          <w:lang w:bidi="en-US"/>
        </w:rPr>
        <w:t xml:space="preserve"> đã </w:t>
      </w:r>
      <w:r w:rsidR="002925AF">
        <w:rPr>
          <w:lang w:val="en-US" w:bidi="en-US"/>
        </w:rPr>
        <w:t xml:space="preserve">áp dụng </w:t>
      </w:r>
      <w:r w:rsidRPr="00131A88">
        <w:rPr>
          <w:lang w:bidi="en-US"/>
        </w:rPr>
        <w:t>sử E-learning vào hệ thống đào tạo</w:t>
      </w:r>
      <w:r w:rsidR="000553A9">
        <w:rPr>
          <w:lang w:bidi="en-US"/>
        </w:rPr>
        <w:t xml:space="preserve">. Các </w:t>
      </w:r>
      <w:r w:rsidR="000553A9">
        <w:rPr>
          <w:lang w:val="en-US" w:bidi="en-US"/>
        </w:rPr>
        <w:t>t</w:t>
      </w:r>
      <w:del w:id="18" w:author="theirs" w:date="2014-01-16T01:18:00Z">
        <w:r w:rsidRPr="00131A88">
          <w:rPr>
            <w:lang w:bidi="en-US"/>
          </w:rPr>
          <w:delText>Mới đây, trường cũng</w:delText>
        </w:r>
      </w:del>
      <w:ins w:id="19" w:author="theirs" w:date="2014-01-16T01:18:00Z">
        <w:r w:rsidRPr="00131A88">
          <w:rPr>
            <w:lang w:bidi="en-US"/>
          </w:rPr>
          <w:t>rườ</w:t>
        </w:r>
        <w:r w:rsidR="003E2096" w:rsidRPr="00131A88">
          <w:rPr>
            <w:lang w:bidi="en-US"/>
          </w:rPr>
          <w:t>ng</w:t>
        </w:r>
      </w:ins>
      <w:r w:rsidRPr="00131A88">
        <w:rPr>
          <w:lang w:bidi="en-US"/>
        </w:rPr>
        <w:t xml:space="preserve"> đã đưa vào sử dụng </w:t>
      </w:r>
      <w:r w:rsidR="000A5482" w:rsidRPr="00131A88">
        <w:rPr>
          <w:lang w:val="en-US" w:bidi="en-US"/>
        </w:rPr>
        <w:t xml:space="preserve">hệ thống </w:t>
      </w:r>
      <w:r w:rsidR="006C170D" w:rsidRPr="00131A88">
        <w:rPr>
          <w:lang w:val="en-US" w:bidi="en-US"/>
        </w:rPr>
        <w:t>mạng học tập M</w:t>
      </w:r>
      <w:r w:rsidRPr="00131A88">
        <w:rPr>
          <w:lang w:bidi="en-US"/>
        </w:rPr>
        <w:t>oodle để quản lý môn họ</w:t>
      </w:r>
      <w:r w:rsidR="003E2096" w:rsidRPr="00131A88">
        <w:rPr>
          <w:lang w:bidi="en-US"/>
        </w:rPr>
        <w:t>c</w:t>
      </w:r>
      <w:del w:id="20" w:author="theirs" w:date="2014-01-16T01:18:00Z">
        <w:r w:rsidRPr="00131A88">
          <w:rPr>
            <w:lang w:bidi="en-US"/>
          </w:rPr>
          <w:delText>.</w:delText>
        </w:r>
      </w:del>
      <w:ins w:id="21" w:author="theirs" w:date="2014-01-16T01:18:00Z">
        <w:r w:rsidR="003E2096" w:rsidRPr="00131A88">
          <w:rPr>
            <w:lang w:bidi="en-US"/>
          </w:rPr>
          <w:t xml:space="preserve"> giúp cho sinh viên có thể theo dõi thông tin về các môn học </w:t>
        </w:r>
        <w:r w:rsidR="003E2096" w:rsidRPr="00131A88">
          <w:rPr>
            <w:lang w:val="en-US" w:bidi="en-US"/>
          </w:rPr>
          <w:t>được dễ dàng.</w:t>
        </w:r>
      </w:ins>
      <w:r w:rsidRPr="00131A88">
        <w:rPr>
          <w:lang w:bidi="en-US"/>
        </w:rPr>
        <w:t xml:space="preserve"> Với các kênh thông tin trao đổi trường cũng đưa vào sử dụng diễn đàn (forum)</w:t>
      </w:r>
      <w:del w:id="22" w:author="theirs" w:date="2014-01-16T01:18:00Z">
        <w:r w:rsidRPr="00131A88">
          <w:rPr>
            <w:lang w:bidi="en-US"/>
          </w:rPr>
          <w:delText xml:space="preserve"> </w:delText>
        </w:r>
        <w:r w:rsidRPr="00131A88">
          <w:rPr>
            <w:rStyle w:val="e-mail"/>
          </w:rPr>
          <w:delText>http://forum.uit.edu.vn/</w:delText>
        </w:r>
      </w:del>
      <w:r w:rsidRPr="00131A88">
        <w:rPr>
          <w:lang w:bidi="en-US"/>
        </w:rPr>
        <w:t xml:space="preserve"> giúp cho sinh viên trao đổi với nhau trong quá trình học tập và nghiên cứu tại trường cũng như tiếp cận nhanh nhất các thông báo từ các phòng ban. Mỗi phòng ban đều có website riêng</w:t>
      </w:r>
      <w:r w:rsidRPr="00131A88">
        <w:rPr>
          <w:lang w:val="en-US" w:bidi="en-US"/>
        </w:rPr>
        <w:t>. Việc đưa ra các diễn đàn chia sẻ kiến thức và áp dụng E-learning vào hệ thống đào tạo</w:t>
      </w:r>
      <w:r w:rsidRPr="00131A88">
        <w:rPr>
          <w:lang w:bidi="en-US"/>
        </w:rPr>
        <w:t xml:space="preserve"> đã đạt được những thành công nhất định</w:t>
      </w:r>
      <w:r w:rsidRPr="00131A88">
        <w:rPr>
          <w:lang w:val="en-US" w:bidi="en-US"/>
        </w:rPr>
        <w:t>, tuy nhiên vẫ</w:t>
      </w:r>
      <w:r w:rsidR="003E2096" w:rsidRPr="00131A88">
        <w:rPr>
          <w:lang w:val="en-US" w:bidi="en-US"/>
        </w:rPr>
        <w:t xml:space="preserve">n </w:t>
      </w:r>
      <w:ins w:id="23" w:author="theirs" w:date="2014-01-16T01:18:00Z">
        <w:r w:rsidR="003E2096" w:rsidRPr="00131A88">
          <w:rPr>
            <w:lang w:val="en-US" w:bidi="en-US"/>
          </w:rPr>
          <w:t xml:space="preserve">còn một số vấn đề </w:t>
        </w:r>
      </w:ins>
      <w:r w:rsidR="003E2096" w:rsidRPr="00131A88">
        <w:rPr>
          <w:lang w:val="en-US" w:bidi="en-US"/>
        </w:rPr>
        <w:t xml:space="preserve">tồn </w:t>
      </w:r>
      <w:del w:id="24" w:author="theirs" w:date="2014-01-16T01:18:00Z">
        <w:r w:rsidRPr="00131A88">
          <w:rPr>
            <w:lang w:val="en-US" w:bidi="en-US"/>
          </w:rPr>
          <w:delText>đọn những hạn chế nhất định</w:delText>
        </w:r>
      </w:del>
      <w:ins w:id="25" w:author="theirs" w:date="2014-01-16T01:18:00Z">
        <w:r w:rsidR="003E2096" w:rsidRPr="00131A88">
          <w:rPr>
            <w:lang w:val="en-US" w:bidi="en-US"/>
          </w:rPr>
          <w:t>tại như</w:t>
        </w:r>
      </w:ins>
      <w:r w:rsidR="003E2096" w:rsidRPr="00131A88">
        <w:rPr>
          <w:lang w:val="en-US" w:bidi="en-US"/>
        </w:rPr>
        <w:t>:</w:t>
      </w:r>
    </w:p>
    <w:p w:rsidR="007D6B4E" w:rsidRPr="00131A88" w:rsidRDefault="008B3897" w:rsidP="00396A24">
      <w:pPr>
        <w:ind w:firstLine="630"/>
        <w:rPr>
          <w:lang w:val="en-US" w:bidi="en-US"/>
        </w:rPr>
      </w:pPr>
      <w:r w:rsidRPr="00131A88">
        <w:rPr>
          <w:lang w:val="en-US" w:bidi="en-US"/>
        </w:rPr>
        <w:t xml:space="preserve">Thứ nhất, </w:t>
      </w:r>
      <w:r w:rsidR="00DB5065" w:rsidRPr="00131A88">
        <w:rPr>
          <w:lang w:val="en-US" w:bidi="en-US"/>
        </w:rPr>
        <w:t xml:space="preserve">việc học tập, nghiên cứu của sinh viên nói chung và sinh viên công nghệ thông tin nói riêng đa phần là học tập và nghiên cứu ngoại tuyến, có rất ít hoặc </w:t>
      </w:r>
      <w:r w:rsidR="00DB5065" w:rsidRPr="00131A88">
        <w:rPr>
          <w:lang w:val="en-US" w:bidi="en-US"/>
        </w:rPr>
        <w:lastRenderedPageBreak/>
        <w:t xml:space="preserve">hầu như không có hoạt động trực tuyến, sử dụng các công cụ hỗ trợ. Trường tuy có các kênh thông tin riêng (như hệ thống Moodle, diễn đàn trường, website của các khoa, phòng ban, hệ thống email nội bộ), nhưng nhìn chung chỉ </w:t>
      </w:r>
      <w:r w:rsidRPr="00131A88">
        <w:rPr>
          <w:lang w:bidi="en-US"/>
        </w:rPr>
        <w:t>dừng lại ở mức chia sẻ thông tin là chính mà vẫn chưa chú trọng vào tính tương tác cũng như hợp tác giữa sinh viên với sinh viên và giữa sinh viên với giảng viên.</w:t>
      </w:r>
      <w:ins w:id="26" w:author="theirs" w:date="2014-01-16T01:18:00Z">
        <w:r w:rsidRPr="00131A88">
          <w:rPr>
            <w:lang w:val="en-US" w:bidi="en-US"/>
          </w:rPr>
          <w:t xml:space="preserve"> Hay nói cách khác môi</w:t>
        </w:r>
        <w:r w:rsidRPr="00131A88">
          <w:rPr>
            <w:lang w:bidi="en-US"/>
          </w:rPr>
          <w:t xml:space="preserve"> trường giao tiếp vẫn </w:t>
        </w:r>
      </w:ins>
      <w:r w:rsidR="00DB5065" w:rsidRPr="00131A88">
        <w:rPr>
          <w:lang w:bidi="en-US"/>
        </w:rPr>
        <w:t>còn nhiều khiếm khuyết, chưa hiệ</w:t>
      </w:r>
      <w:r w:rsidR="00DB5065" w:rsidRPr="00131A88">
        <w:rPr>
          <w:lang w:val="en-US" w:bidi="en-US"/>
        </w:rPr>
        <w:t>u</w:t>
      </w:r>
      <w:r w:rsidR="00DB5065" w:rsidRPr="00131A88">
        <w:rPr>
          <w:lang w:bidi="en-US"/>
        </w:rPr>
        <w:t xml:space="preserve"> quả</w:t>
      </w:r>
      <w:ins w:id="27" w:author="theirs" w:date="2014-01-16T01:18:00Z">
        <w:r w:rsidRPr="00131A88">
          <w:rPr>
            <w:lang w:bidi="en-US"/>
          </w:rPr>
          <w:t>, quá trình hợp tác và trao đổi giữa sinh viên với nhau hay giữa giảng viên với sinh viên còn chưa thật sự</w:t>
        </w:r>
      </w:ins>
      <w:r w:rsidR="00DB5065" w:rsidRPr="00131A88">
        <w:rPr>
          <w:lang w:bidi="en-US"/>
        </w:rPr>
        <w:t xml:space="preserve"> mang lại kết quả tương xứng, chỉ đơn giản thay thế việc gặp mặt trực tiếp ở trường mà thôi</w:t>
      </w:r>
      <w:ins w:id="28" w:author="theirs" w:date="2014-01-16T01:18:00Z">
        <w:r w:rsidRPr="00131A88">
          <w:rPr>
            <w:lang w:bidi="en-US"/>
          </w:rPr>
          <w:t>. Quá trình tạo nhóm làm đồ án môn học cũng gây không ít khó khăn cho cả sinh viên lẫn giáo viên</w:t>
        </w:r>
      </w:ins>
      <w:r w:rsidR="0085596F" w:rsidRPr="00131A88">
        <w:rPr>
          <w:lang w:val="en-US" w:bidi="en-US"/>
        </w:rPr>
        <w:t>, nhất là khâu lập nhóm và liên hệ giảng viên nhờ giúp đỡ</w:t>
      </w:r>
      <w:r w:rsidR="006F1A16" w:rsidRPr="00131A88">
        <w:rPr>
          <w:lang w:bidi="en-US"/>
        </w:rPr>
        <w:t xml:space="preserve"> về kỹ thuật hay ý tưởng. Những trao đổi này được thực hiện rời rạc, bằng nhiều phương tiện, hình thức</w:t>
      </w:r>
      <w:r w:rsidR="006F1A16" w:rsidRPr="00131A88">
        <w:rPr>
          <w:lang w:val="en-US" w:bidi="en-US"/>
        </w:rPr>
        <w:t xml:space="preserve"> (thư điện tử, gọi điện thoại, nhắn tin, đăng lên trang mạng xã hội cá nhân,…)</w:t>
      </w:r>
      <w:r w:rsidR="006F1A16" w:rsidRPr="00131A88">
        <w:rPr>
          <w:lang w:bidi="en-US"/>
        </w:rPr>
        <w:t xml:space="preserve"> mà không có một </w:t>
      </w:r>
      <w:r w:rsidR="006F1A16" w:rsidRPr="00131A88">
        <w:rPr>
          <w:lang w:val="en-US" w:bidi="en-US"/>
        </w:rPr>
        <w:t>công cụ nhất quán nào hỗ trợ.</w:t>
      </w:r>
    </w:p>
    <w:p w:rsidR="007F5C8F" w:rsidRPr="00131A88" w:rsidRDefault="00981C25" w:rsidP="00396A24">
      <w:pPr>
        <w:ind w:firstLine="630"/>
        <w:rPr>
          <w:spacing w:val="-2"/>
          <w:lang w:bidi="en-US"/>
        </w:rPr>
      </w:pPr>
      <w:r w:rsidRPr="00131A88">
        <w:rPr>
          <w:spacing w:val="-2"/>
          <w:lang w:val="en-US" w:bidi="en-US"/>
        </w:rPr>
        <w:t>Thứ hai,</w:t>
      </w:r>
      <w:r w:rsidR="00290714" w:rsidRPr="00131A88">
        <w:rPr>
          <w:spacing w:val="-2"/>
          <w:lang w:val="en-US" w:bidi="en-US"/>
        </w:rPr>
        <w:t xml:space="preserve"> </w:t>
      </w:r>
      <w:ins w:id="29" w:author="theirs" w:date="2014-01-16T01:18:00Z">
        <w:r w:rsidR="00290714" w:rsidRPr="00131A88">
          <w:rPr>
            <w:spacing w:val="-2"/>
            <w:lang w:val="en-US" w:bidi="en-US"/>
          </w:rPr>
          <w:t>trường</w:t>
        </w:r>
      </w:ins>
      <w:r w:rsidR="00871FF6" w:rsidRPr="00131A88">
        <w:rPr>
          <w:spacing w:val="-2"/>
          <w:lang w:val="en-US" w:bidi="en-US"/>
        </w:rPr>
        <w:t xml:space="preserve"> ta là trường chuyên về công nghệ thông tin nhưng vẫn còn hạn chế ở khâu thu thập và lưu trữ c</w:t>
      </w:r>
      <w:r w:rsidR="0075258C" w:rsidRPr="00131A88">
        <w:rPr>
          <w:spacing w:val="-2"/>
          <w:lang w:val="en-US" w:bidi="en-US"/>
        </w:rPr>
        <w:t>á</w:t>
      </w:r>
      <w:r w:rsidR="00871FF6" w:rsidRPr="00131A88">
        <w:rPr>
          <w:spacing w:val="-2"/>
          <w:lang w:val="en-US" w:bidi="en-US"/>
        </w:rPr>
        <w:t>c đồ án do sinh viên thực hiện trong suốt quá trình học tập và nghiên cứu tại trường</w:t>
      </w:r>
      <w:del w:id="30" w:author="theirs" w:date="2014-01-16T01:18:00Z">
        <w:r w:rsidR="007F5C8F" w:rsidRPr="00131A88">
          <w:rPr>
            <w:spacing w:val="-2"/>
            <w:lang w:bidi="en-US"/>
          </w:rPr>
          <w:delText xml:space="preserve">, sinh viên </w:delText>
        </w:r>
        <w:r w:rsidR="00562B18" w:rsidRPr="00131A88">
          <w:rPr>
            <w:spacing w:val="-2"/>
            <w:lang w:val="en-US" w:bidi="en-US"/>
          </w:rPr>
          <w:delText>không</w:delText>
        </w:r>
        <w:r w:rsidR="007F5C8F" w:rsidRPr="00131A88">
          <w:rPr>
            <w:spacing w:val="-2"/>
            <w:lang w:bidi="en-US"/>
          </w:rPr>
          <w:delText xml:space="preserve"> thể đóng góp vào sự phát triển</w:delText>
        </w:r>
      </w:del>
      <w:ins w:id="31" w:author="theirs" w:date="2014-01-16T01:18:00Z">
        <w:r w:rsidR="00CD4514" w:rsidRPr="00131A88">
          <w:rPr>
            <w:spacing w:val="-2"/>
            <w:lang w:val="en-US" w:bidi="en-US"/>
          </w:rPr>
          <w:t>.</w:t>
        </w:r>
        <w:r w:rsidR="00290714" w:rsidRPr="00131A88">
          <w:rPr>
            <w:spacing w:val="-2"/>
            <w:lang w:val="en-US" w:bidi="en-US"/>
          </w:rPr>
          <w:t xml:space="preserve"> </w:t>
        </w:r>
      </w:ins>
      <w:r w:rsidR="00871FF6" w:rsidRPr="00131A88">
        <w:rPr>
          <w:spacing w:val="-2"/>
          <w:lang w:val="en-US" w:bidi="en-US"/>
        </w:rPr>
        <w:t>Trường hiện chỉ lưu trữ đồ án của sinh viên dưới dạng các cuốn báo cáo giấy và đĩa CD (hay DVD) mà chưa có cơ sở dữ liệu trực tuyến</w:t>
      </w:r>
      <w:r w:rsidR="0096493F" w:rsidRPr="00131A88">
        <w:rPr>
          <w:spacing w:val="-2"/>
          <w:lang w:val="en-US" w:bidi="en-US"/>
        </w:rPr>
        <w:t xml:space="preserve"> tập hợp lại có hệ thống và có công cụ liệt kê, tìm kiếm, thống kê nào</w:t>
      </w:r>
      <w:r w:rsidR="00871FF6" w:rsidRPr="00131A88">
        <w:rPr>
          <w:spacing w:val="-2"/>
          <w:lang w:val="en-US" w:bidi="en-US"/>
        </w:rPr>
        <w:t>. Điều này gây không ít khó khăn và bất tiện cho các bạn sinh viên khi cần tham khảo, phát triển tiếp các đồ án của anh chị khoá trước. Với đ</w:t>
      </w:r>
      <w:ins w:id="32" w:author="theirs" w:date="2014-01-16T01:18:00Z">
        <w:r w:rsidR="00F208D5" w:rsidRPr="00131A88">
          <w:rPr>
            <w:spacing w:val="-2"/>
            <w:lang w:val="en-US" w:bidi="en-US"/>
          </w:rPr>
          <w:t>ặc thù</w:t>
        </w:r>
      </w:ins>
      <w:r w:rsidR="00F208D5" w:rsidRPr="00131A88">
        <w:rPr>
          <w:spacing w:val="-2"/>
          <w:lang w:val="en-US"/>
          <w:rPrChange w:id="33" w:author="theirs" w:date="2014-01-16T01:18:00Z">
            <w:rPr/>
          </w:rPrChange>
        </w:rPr>
        <w:t xml:space="preserve"> của </w:t>
      </w:r>
      <w:del w:id="34" w:author="theirs" w:date="2014-01-16T01:18:00Z">
        <w:r w:rsidR="007F5C8F" w:rsidRPr="00131A88">
          <w:rPr>
            <w:spacing w:val="-2"/>
            <w:lang w:bidi="en-US"/>
          </w:rPr>
          <w:delText>trường bằng chính những đồ án do mình thực hiện ở các môn học và cũng có thể tạo ra một kho</w:delText>
        </w:r>
      </w:del>
      <w:ins w:id="35" w:author="theirs" w:date="2014-01-16T01:18:00Z">
        <w:r w:rsidR="00F208D5" w:rsidRPr="00131A88">
          <w:rPr>
            <w:spacing w:val="-2"/>
            <w:lang w:val="en-US" w:bidi="en-US"/>
          </w:rPr>
          <w:t>sinh viên công nghệ thông tin là làm</w:t>
        </w:r>
      </w:ins>
      <w:r w:rsidR="00F208D5" w:rsidRPr="00131A88">
        <w:rPr>
          <w:spacing w:val="-2"/>
          <w:lang w:val="en-US"/>
          <w:rPrChange w:id="36" w:author="theirs" w:date="2014-01-16T01:18:00Z">
            <w:rPr/>
          </w:rPrChange>
        </w:rPr>
        <w:t xml:space="preserve"> đồ án </w:t>
      </w:r>
      <w:del w:id="37" w:author="theirs" w:date="2014-01-16T01:18:00Z">
        <w:r w:rsidR="007F5C8F" w:rsidRPr="00131A88">
          <w:rPr>
            <w:spacing w:val="-2"/>
            <w:lang w:bidi="en-US"/>
          </w:rPr>
          <w:delText>cho trường</w:delText>
        </w:r>
      </w:del>
      <w:ins w:id="38" w:author="theirs" w:date="2014-01-16T01:18:00Z">
        <w:r w:rsidR="00F208D5" w:rsidRPr="00131A88">
          <w:rPr>
            <w:spacing w:val="-2"/>
            <w:lang w:val="en-US" w:bidi="en-US"/>
          </w:rPr>
          <w:t>rất nhiều</w:t>
        </w:r>
      </w:ins>
      <w:r w:rsidR="00871FF6" w:rsidRPr="00131A88">
        <w:rPr>
          <w:spacing w:val="-2"/>
          <w:lang w:val="en-US"/>
        </w:rPr>
        <w:t>, c</w:t>
      </w:r>
      <w:r w:rsidR="00CD4514" w:rsidRPr="00131A88">
        <w:rPr>
          <w:spacing w:val="-2"/>
          <w:lang w:bidi="en-US"/>
        </w:rPr>
        <w:t>hỉ tính riêng khoa công nghệ phần mềm, mỗi khóa có khoảng 140 sinh viên, khi làm đồ án môn học trung bình mỗi nhóm sẽ có 3 sinh viên như vậy sẽ lập được khoảng 45 nhóm. Nếu hoàn thành hết tất cả các môn học để đủ điều kiện ra trường sinh viên phải thực hiện tổng cộng hơn 12 đồ án. Làm một phép tính đơn giản chúng ta sẽ có được con số ước lượng là 540 đồ án. Nhưng đó chỉ mới là một khóa, nếu tính tới khóa 4 thì tổng cộng có trên dưới 2000 đồ án được thực bởi sinh viên. Nhưng đây mới chỉ tính ở khoa Công nghệ phần mềm còn các khoa khác trong trường nữa, dù chưa có con số thống kê chính xác nhưng có thể thấy số lượng đồ án được thực hiện bởi sinh viên là rất lớn</w:t>
      </w:r>
      <w:r w:rsidR="00CD4514" w:rsidRPr="00131A88">
        <w:rPr>
          <w:spacing w:val="-2"/>
          <w:lang w:val="en-US"/>
          <w:rPrChange w:id="39" w:author="theirs" w:date="2014-01-16T01:18:00Z">
            <w:rPr/>
          </w:rPrChange>
        </w:rPr>
        <w:t>.</w:t>
      </w:r>
      <w:r w:rsidR="00F208D5" w:rsidRPr="00131A88">
        <w:rPr>
          <w:spacing w:val="-2"/>
          <w:lang w:val="en-US"/>
          <w:rPrChange w:id="40" w:author="theirs" w:date="2014-01-16T01:18:00Z">
            <w:rPr/>
          </w:rPrChange>
        </w:rPr>
        <w:t xml:space="preserve"> </w:t>
      </w:r>
      <w:del w:id="41" w:author="theirs" w:date="2014-01-16T01:18:00Z">
        <w:r w:rsidR="007F5C8F" w:rsidRPr="00131A88">
          <w:rPr>
            <w:spacing w:val="-2"/>
            <w:lang w:bidi="en-US"/>
          </w:rPr>
          <w:delText xml:space="preserve">Nhưng một thực tế là số lượng </w:delText>
        </w:r>
      </w:del>
      <w:ins w:id="42" w:author="theirs" w:date="2014-01-16T01:18:00Z">
        <w:r w:rsidR="00CD4514" w:rsidRPr="00131A88">
          <w:rPr>
            <w:spacing w:val="-2"/>
            <w:lang w:val="en-US" w:bidi="en-US"/>
          </w:rPr>
          <w:t>Với c</w:t>
        </w:r>
        <w:r w:rsidR="00F208D5" w:rsidRPr="00131A88">
          <w:rPr>
            <w:spacing w:val="-2"/>
            <w:lang w:val="en-US" w:bidi="en-US"/>
          </w:rPr>
          <w:t xml:space="preserve">ác </w:t>
        </w:r>
      </w:ins>
      <w:r w:rsidR="00F208D5" w:rsidRPr="00131A88">
        <w:rPr>
          <w:spacing w:val="-2"/>
          <w:lang w:val="en-US"/>
          <w:rPrChange w:id="43" w:author="theirs" w:date="2014-01-16T01:18:00Z">
            <w:rPr/>
          </w:rPrChange>
        </w:rPr>
        <w:t xml:space="preserve">đồ án </w:t>
      </w:r>
      <w:del w:id="44" w:author="theirs" w:date="2014-01-16T01:18:00Z">
        <w:r w:rsidR="007F5C8F" w:rsidRPr="00131A88">
          <w:rPr>
            <w:spacing w:val="-2"/>
            <w:lang w:bidi="en-US"/>
          </w:rPr>
          <w:delText>đó không</w:delText>
        </w:r>
      </w:del>
      <w:ins w:id="45" w:author="theirs" w:date="2014-01-16T01:18:00Z">
        <w:r w:rsidR="00F208D5" w:rsidRPr="00131A88">
          <w:rPr>
            <w:spacing w:val="-2"/>
            <w:lang w:val="en-US" w:bidi="en-US"/>
          </w:rPr>
          <w:t>đã</w:t>
        </w:r>
      </w:ins>
      <w:r w:rsidR="00F208D5" w:rsidRPr="00131A88">
        <w:rPr>
          <w:spacing w:val="-2"/>
          <w:lang w:val="en-US"/>
          <w:rPrChange w:id="46" w:author="theirs" w:date="2014-01-16T01:18:00Z">
            <w:rPr/>
          </w:rPrChange>
        </w:rPr>
        <w:t xml:space="preserve"> được </w:t>
      </w:r>
      <w:del w:id="47" w:author="theirs" w:date="2014-01-16T01:18:00Z">
        <w:r w:rsidR="007F5C8F" w:rsidRPr="00131A88">
          <w:rPr>
            <w:spacing w:val="-2"/>
            <w:lang w:bidi="en-US"/>
          </w:rPr>
          <w:delText>lưu trữ tập trung mà hoặc là bị xóa đi hoặc được lưu trữ ở các máy tính cá nhân của</w:delText>
        </w:r>
      </w:del>
      <w:ins w:id="48" w:author="theirs" w:date="2014-01-16T01:18:00Z">
        <w:r w:rsidR="00F208D5" w:rsidRPr="00131A88">
          <w:rPr>
            <w:spacing w:val="-2"/>
            <w:lang w:val="en-US" w:bidi="en-US"/>
          </w:rPr>
          <w:t xml:space="preserve">hoàn thành tốt có giá trị tham khảo </w:t>
        </w:r>
      </w:ins>
      <w:r w:rsidR="00C36052" w:rsidRPr="00131A88">
        <w:rPr>
          <w:spacing w:val="-2"/>
          <w:lang w:val="en-US" w:bidi="en-US"/>
        </w:rPr>
        <w:t>cao</w:t>
      </w:r>
      <w:ins w:id="49" w:author="theirs" w:date="2014-01-16T01:18:00Z">
        <w:r w:rsidR="00F208D5" w:rsidRPr="00131A88">
          <w:rPr>
            <w:spacing w:val="-2"/>
            <w:lang w:val="en-US" w:bidi="en-US"/>
          </w:rPr>
          <w:t>, những</w:t>
        </w:r>
      </w:ins>
      <w:r w:rsidR="00F208D5" w:rsidRPr="00131A88">
        <w:rPr>
          <w:spacing w:val="-2"/>
          <w:lang w:val="en-US"/>
          <w:rPrChange w:id="50" w:author="theirs" w:date="2014-01-16T01:18:00Z">
            <w:rPr/>
          </w:rPrChange>
        </w:rPr>
        <w:t xml:space="preserve"> </w:t>
      </w:r>
      <w:r w:rsidR="00F208D5" w:rsidRPr="00131A88">
        <w:rPr>
          <w:spacing w:val="-2"/>
          <w:lang w:val="en-US"/>
          <w:rPrChange w:id="51" w:author="theirs" w:date="2014-01-16T01:18:00Z">
            <w:rPr/>
          </w:rPrChange>
        </w:rPr>
        <w:lastRenderedPageBreak/>
        <w:t>sinh viên</w:t>
      </w:r>
      <w:del w:id="52" w:author="theirs" w:date="2014-01-16T01:18:00Z">
        <w:r w:rsidR="007F5C8F" w:rsidRPr="00131A88">
          <w:rPr>
            <w:spacing w:val="-2"/>
            <w:lang w:bidi="en-US"/>
          </w:rPr>
          <w:delText>. Như vậy</w:delText>
        </w:r>
      </w:del>
      <w:ins w:id="53" w:author="theirs" w:date="2014-01-16T01:18:00Z">
        <w:r w:rsidR="00F208D5" w:rsidRPr="00131A88">
          <w:rPr>
            <w:spacing w:val="-2"/>
            <w:lang w:val="en-US" w:bidi="en-US"/>
          </w:rPr>
          <w:t xml:space="preserve"> khóa sau</w:t>
        </w:r>
      </w:ins>
      <w:r w:rsidR="00F208D5" w:rsidRPr="00131A88">
        <w:rPr>
          <w:spacing w:val="-2"/>
          <w:lang w:val="en-US"/>
          <w:rPrChange w:id="54" w:author="theirs" w:date="2014-01-16T01:18:00Z">
            <w:rPr/>
          </w:rPrChange>
        </w:rPr>
        <w:t xml:space="preserve"> có thể </w:t>
      </w:r>
      <w:del w:id="55" w:author="theirs" w:date="2014-01-16T01:18:00Z">
        <w:r w:rsidR="007F5C8F" w:rsidRPr="00131A88">
          <w:rPr>
            <w:spacing w:val="-2"/>
            <w:lang w:bidi="en-US"/>
          </w:rPr>
          <w:delText>nói trường đang lãng phí một nguồn</w:delText>
        </w:r>
      </w:del>
      <w:ins w:id="56" w:author="theirs" w:date="2014-01-16T01:18:00Z">
        <w:r w:rsidR="00F208D5" w:rsidRPr="00131A88">
          <w:rPr>
            <w:spacing w:val="-2"/>
            <w:lang w:val="en-US" w:bidi="en-US"/>
          </w:rPr>
          <w:t>hoàn thiện</w:t>
        </w:r>
      </w:ins>
      <w:r w:rsidR="00C36052" w:rsidRPr="00131A88">
        <w:rPr>
          <w:spacing w:val="-2"/>
          <w:lang w:val="en-US" w:bidi="en-US"/>
        </w:rPr>
        <w:t>, phát triển tiếp tục</w:t>
      </w:r>
      <w:ins w:id="57" w:author="theirs" w:date="2014-01-16T01:18:00Z">
        <w:r w:rsidR="00F208D5" w:rsidRPr="00131A88">
          <w:rPr>
            <w:spacing w:val="-2"/>
            <w:lang w:val="en-US" w:bidi="en-US"/>
          </w:rPr>
          <w:t xml:space="preserve"> những</w:t>
        </w:r>
      </w:ins>
      <w:r w:rsidR="00F208D5" w:rsidRPr="00131A88">
        <w:rPr>
          <w:spacing w:val="-2"/>
          <w:lang w:val="en-US"/>
          <w:rPrChange w:id="58" w:author="theirs" w:date="2014-01-16T01:18:00Z">
            <w:rPr/>
          </w:rPrChange>
        </w:rPr>
        <w:t xml:space="preserve"> đồ</w:t>
      </w:r>
      <w:r w:rsidR="00837076" w:rsidRPr="00131A88">
        <w:rPr>
          <w:spacing w:val="-2"/>
          <w:lang w:val="en-US"/>
          <w:rPrChange w:id="59" w:author="theirs" w:date="2014-01-16T01:18:00Z">
            <w:rPr/>
          </w:rPrChange>
        </w:rPr>
        <w:t xml:space="preserve"> án </w:t>
      </w:r>
      <w:del w:id="60" w:author="theirs" w:date="2014-01-16T01:18:00Z">
        <w:r w:rsidR="007F5C8F" w:rsidRPr="00131A88">
          <w:rPr>
            <w:spacing w:val="-2"/>
            <w:lang w:bidi="en-US"/>
          </w:rPr>
          <w:delText>dồi dào từ</w:delText>
        </w:r>
      </w:del>
      <w:ins w:id="61" w:author="theirs" w:date="2014-01-16T01:18:00Z">
        <w:r w:rsidR="00837076" w:rsidRPr="00131A88">
          <w:rPr>
            <w:spacing w:val="-2"/>
            <w:lang w:val="en-US" w:bidi="en-US"/>
          </w:rPr>
          <w:t>này</w:t>
        </w:r>
      </w:ins>
      <w:r w:rsidR="00C36052" w:rsidRPr="00131A88">
        <w:rPr>
          <w:spacing w:val="-2"/>
          <w:lang w:val="en-US" w:bidi="en-US"/>
        </w:rPr>
        <w:t xml:space="preserve">. Sau </w:t>
      </w:r>
      <w:ins w:id="62" w:author="theirs" w:date="2014-01-16T01:18:00Z">
        <w:r w:rsidR="00F208D5" w:rsidRPr="00131A88">
          <w:rPr>
            <w:spacing w:val="-2"/>
            <w:lang w:val="en-US" w:bidi="en-US"/>
          </w:rPr>
          <w:t>khi kết thúc môn học các đồ án sẽ bị</w:t>
        </w:r>
      </w:ins>
      <w:r w:rsidR="00C36052" w:rsidRPr="00131A88">
        <w:rPr>
          <w:spacing w:val="-2"/>
          <w:lang w:val="en-US" w:bidi="en-US"/>
        </w:rPr>
        <w:t xml:space="preserve"> đưa vào khoa lưu trữ</w:t>
      </w:r>
      <w:ins w:id="63" w:author="theirs" w:date="2014-01-16T01:18:00Z">
        <w:r w:rsidR="00F208D5" w:rsidRPr="00131A88">
          <w:rPr>
            <w:spacing w:val="-2"/>
            <w:lang w:val="en-US" w:bidi="en-US"/>
          </w:rPr>
          <w:t xml:space="preserve"> hoặc bị mất đi,</w:t>
        </w:r>
      </w:ins>
      <w:r w:rsidR="00F208D5" w:rsidRPr="00131A88">
        <w:rPr>
          <w:spacing w:val="-2"/>
          <w:lang w:val="en-US"/>
          <w:rPrChange w:id="64" w:author="theirs" w:date="2014-01-16T01:18:00Z">
            <w:rPr/>
          </w:rPrChange>
        </w:rPr>
        <w:t xml:space="preserve"> </w:t>
      </w:r>
      <w:r w:rsidR="00C36052" w:rsidRPr="00131A88">
        <w:rPr>
          <w:spacing w:val="-2"/>
          <w:lang w:val="en-US"/>
        </w:rPr>
        <w:t xml:space="preserve">những </w:t>
      </w:r>
      <w:r w:rsidR="00F208D5" w:rsidRPr="00131A88">
        <w:rPr>
          <w:spacing w:val="-2"/>
          <w:lang w:val="en-US"/>
          <w:rPrChange w:id="65" w:author="theirs" w:date="2014-01-16T01:18:00Z">
            <w:rPr/>
          </w:rPrChange>
        </w:rPr>
        <w:t xml:space="preserve">sinh viên </w:t>
      </w:r>
      <w:del w:id="66" w:author="theirs" w:date="2014-01-16T01:18:00Z">
        <w:r w:rsidR="007F5C8F" w:rsidRPr="00131A88">
          <w:rPr>
            <w:spacing w:val="-2"/>
            <w:lang w:bidi="en-US"/>
          </w:rPr>
          <w:delText>hay nói cách khác trường đang mất một nguồn lực đóng góp vào sự phát triển của trường</w:delText>
        </w:r>
      </w:del>
      <w:ins w:id="67" w:author="theirs" w:date="2014-01-16T01:18:00Z">
        <w:r w:rsidR="00F208D5" w:rsidRPr="00131A88">
          <w:rPr>
            <w:spacing w:val="-2"/>
            <w:lang w:val="en-US" w:bidi="en-US"/>
          </w:rPr>
          <w:t>có nhu cầu tham khảo những đồ án này cũng rất khó</w:t>
        </w:r>
        <w:r w:rsidR="00290714" w:rsidRPr="00131A88">
          <w:rPr>
            <w:spacing w:val="-2"/>
            <w:lang w:val="en-US" w:bidi="en-US"/>
          </w:rPr>
          <w:t xml:space="preserve"> tiếp cận</w:t>
        </w:r>
      </w:ins>
      <w:r w:rsidR="00290714" w:rsidRPr="00131A88">
        <w:rPr>
          <w:spacing w:val="-2"/>
          <w:lang w:val="en-US"/>
          <w:rPrChange w:id="68" w:author="theirs" w:date="2014-01-16T01:18:00Z">
            <w:rPr/>
          </w:rPrChange>
        </w:rPr>
        <w:t>.</w:t>
      </w:r>
    </w:p>
    <w:p w:rsidR="007D6B4E" w:rsidRPr="00131A88" w:rsidRDefault="00562B18" w:rsidP="00396A24">
      <w:pPr>
        <w:ind w:firstLine="630"/>
        <w:rPr>
          <w:del w:id="69" w:author="theirs" w:date="2014-01-16T01:18:00Z"/>
          <w:spacing w:val="-2"/>
          <w:lang w:bidi="en-US"/>
        </w:rPr>
      </w:pPr>
      <w:del w:id="70" w:author="theirs" w:date="2014-01-16T01:18:00Z">
        <w:r w:rsidRPr="00131A88">
          <w:rPr>
            <w:spacing w:val="-2"/>
            <w:lang w:val="en-US" w:bidi="en-US"/>
          </w:rPr>
          <w:delText>Thứ ba, môi</w:delText>
        </w:r>
        <w:r w:rsidR="007D6B4E" w:rsidRPr="00131A88">
          <w:rPr>
            <w:spacing w:val="-2"/>
            <w:lang w:bidi="en-US"/>
          </w:rPr>
          <w:delText xml:space="preserve"> trường giao tiếp vẫn chưa thật sự tối ưu</w:delText>
        </w:r>
        <w:r w:rsidR="00644AEB" w:rsidRPr="00131A88">
          <w:rPr>
            <w:spacing w:val="-2"/>
            <w:lang w:bidi="en-US"/>
          </w:rPr>
          <w:delText>, q</w:delText>
        </w:r>
        <w:r w:rsidR="007D6B4E" w:rsidRPr="00131A88">
          <w:rPr>
            <w:spacing w:val="-2"/>
            <w:lang w:bidi="en-US"/>
          </w:rPr>
          <w:delText>uá trình hợp tác</w:delText>
        </w:r>
        <w:r w:rsidR="00F4628E" w:rsidRPr="00131A88">
          <w:rPr>
            <w:spacing w:val="-2"/>
            <w:lang w:bidi="en-US"/>
          </w:rPr>
          <w:delText xml:space="preserve"> và trao đổi</w:delText>
        </w:r>
        <w:r w:rsidR="007D6B4E" w:rsidRPr="00131A88">
          <w:rPr>
            <w:spacing w:val="-2"/>
            <w:lang w:bidi="en-US"/>
          </w:rPr>
          <w:delText xml:space="preserve"> giữa sinh viên với nhau hay giữa giảng viên với sinh viên còn chưa thật sự chú trọng. Quá trình tạo nhóm làm đồ án môn học cũng gây không ít khó khăn cho cả sinh viên lẫn giáo viên.</w:delText>
        </w:r>
      </w:del>
    </w:p>
    <w:p w:rsidR="00B338B2" w:rsidRPr="00131A88" w:rsidRDefault="00562B18" w:rsidP="00396A24">
      <w:pPr>
        <w:ind w:firstLine="630"/>
        <w:rPr>
          <w:spacing w:val="-2"/>
          <w:lang w:val="en-US" w:bidi="en-US"/>
        </w:rPr>
      </w:pPr>
      <w:del w:id="71" w:author="theirs" w:date="2014-01-16T01:18:00Z">
        <w:r w:rsidRPr="00131A88">
          <w:rPr>
            <w:spacing w:val="-2"/>
            <w:lang w:val="en-US" w:bidi="en-US"/>
          </w:rPr>
          <w:delText>Thứ tư</w:delText>
        </w:r>
      </w:del>
      <w:r w:rsidR="0048004D" w:rsidRPr="00131A88">
        <w:rPr>
          <w:spacing w:val="-2"/>
          <w:lang w:val="en-US" w:bidi="en-US"/>
        </w:rPr>
        <w:t xml:space="preserve"> </w:t>
      </w:r>
      <w:ins w:id="72" w:author="theirs" w:date="2014-01-16T01:18:00Z">
        <w:r w:rsidR="0048004D" w:rsidRPr="00131A88">
          <w:rPr>
            <w:spacing w:val="-2"/>
            <w:lang w:val="en-US" w:bidi="en-US"/>
          </w:rPr>
          <w:t>Thứ ba</w:t>
        </w:r>
      </w:ins>
      <w:r w:rsidR="0048004D" w:rsidRPr="00131A88">
        <w:rPr>
          <w:spacing w:val="-2"/>
          <w:lang w:val="en-US" w:bidi="en-US"/>
        </w:rPr>
        <w:t>,</w:t>
      </w:r>
      <w:r w:rsidR="005B49E8" w:rsidRPr="00131A88">
        <w:rPr>
          <w:spacing w:val="-2"/>
          <w:lang w:val="en-US" w:bidi="en-US"/>
        </w:rPr>
        <w:t xml:space="preserve"> hiện nay trường đang sử dụng các hình thức sau để trao đổi thông tin giữa sinh viên với sinh viên, giảng viên với sinh viên, sinh viên với các phòng ban:</w:t>
      </w:r>
      <w:r w:rsidR="0048004D" w:rsidRPr="00131A88">
        <w:rPr>
          <w:spacing w:val="-2"/>
          <w:lang w:val="en-US" w:bidi="en-US"/>
        </w:rPr>
        <w:t xml:space="preserve"> </w:t>
      </w:r>
    </w:p>
    <w:p w:rsidR="00B338B2" w:rsidRPr="00131A88" w:rsidRDefault="00B338B2" w:rsidP="00EF74DE">
      <w:pPr>
        <w:pStyle w:val="ListParagraph"/>
        <w:numPr>
          <w:ilvl w:val="0"/>
          <w:numId w:val="18"/>
        </w:numPr>
        <w:spacing w:line="360" w:lineRule="auto"/>
        <w:rPr>
          <w:spacing w:val="-2"/>
          <w:lang w:bidi="en-US"/>
        </w:rPr>
      </w:pPr>
      <w:r w:rsidRPr="00131A88">
        <w:rPr>
          <w:spacing w:val="-2"/>
          <w:lang w:bidi="en-US"/>
        </w:rPr>
        <w:t>Các website khoa, phòng ban.</w:t>
      </w:r>
    </w:p>
    <w:p w:rsidR="00B338B2" w:rsidRPr="00131A88" w:rsidRDefault="00B338B2" w:rsidP="00EF74DE">
      <w:pPr>
        <w:pStyle w:val="ListParagraph"/>
        <w:numPr>
          <w:ilvl w:val="0"/>
          <w:numId w:val="18"/>
        </w:numPr>
        <w:spacing w:line="360" w:lineRule="auto"/>
        <w:rPr>
          <w:spacing w:val="-2"/>
          <w:lang w:bidi="en-US"/>
        </w:rPr>
      </w:pPr>
      <w:r w:rsidRPr="00131A88">
        <w:rPr>
          <w:spacing w:val="-2"/>
          <w:lang w:bidi="en-US"/>
        </w:rPr>
        <w:t>Hệ thống Moodle.</w:t>
      </w:r>
    </w:p>
    <w:p w:rsidR="00B338B2" w:rsidRPr="00131A88" w:rsidRDefault="00B338B2" w:rsidP="00EF74DE">
      <w:pPr>
        <w:pStyle w:val="ListParagraph"/>
        <w:numPr>
          <w:ilvl w:val="0"/>
          <w:numId w:val="18"/>
        </w:numPr>
        <w:spacing w:line="360" w:lineRule="auto"/>
        <w:rPr>
          <w:spacing w:val="-2"/>
          <w:lang w:bidi="en-US"/>
        </w:rPr>
      </w:pPr>
      <w:r w:rsidRPr="00131A88">
        <w:rPr>
          <w:spacing w:val="-2"/>
          <w:lang w:bidi="en-US"/>
        </w:rPr>
        <w:t>Diễn đàn trường.</w:t>
      </w:r>
    </w:p>
    <w:p w:rsidR="00B338B2" w:rsidRPr="00131A88" w:rsidRDefault="00B338B2" w:rsidP="00EF74DE">
      <w:pPr>
        <w:pStyle w:val="ListParagraph"/>
        <w:numPr>
          <w:ilvl w:val="0"/>
          <w:numId w:val="18"/>
        </w:numPr>
        <w:spacing w:line="360" w:lineRule="auto"/>
        <w:rPr>
          <w:spacing w:val="-2"/>
          <w:lang w:bidi="en-US"/>
        </w:rPr>
      </w:pPr>
      <w:r w:rsidRPr="00131A88">
        <w:rPr>
          <w:spacing w:val="-2"/>
          <w:lang w:bidi="en-US"/>
        </w:rPr>
        <w:t>Thư điện tử nội bộ trường (@gm.uit.edu.vn, @uit.edu.vn)</w:t>
      </w:r>
    </w:p>
    <w:p w:rsidR="00683317" w:rsidRPr="00131A88" w:rsidRDefault="0015689E" w:rsidP="00396A24">
      <w:pPr>
        <w:ind w:firstLine="630"/>
        <w:rPr>
          <w:spacing w:val="-2"/>
          <w:lang w:val="en-US"/>
          <w:rPrChange w:id="73" w:author="theirs" w:date="2014-01-16T01:18:00Z">
            <w:rPr/>
          </w:rPrChange>
        </w:rPr>
      </w:pPr>
      <w:r>
        <w:rPr>
          <w:spacing w:val="-2"/>
          <w:lang w:val="en-US" w:bidi="en-US"/>
        </w:rPr>
        <w:t>Trong đó đáng chú ý là diễn đàn và Moodle là 2 hình thức t</w:t>
      </w:r>
      <w:r w:rsidR="002925AF">
        <w:rPr>
          <w:spacing w:val="-2"/>
          <w:lang w:val="en-US" w:bidi="en-US"/>
        </w:rPr>
        <w:t>ạo ra môi trường thảo luậ</w:t>
      </w:r>
      <w:r>
        <w:rPr>
          <w:spacing w:val="-2"/>
          <w:lang w:val="en-US" w:bidi="en-US"/>
        </w:rPr>
        <w:t>n và trao đổi thông tin</w:t>
      </w:r>
      <w:r w:rsidR="002925AF">
        <w:rPr>
          <w:spacing w:val="-2"/>
          <w:lang w:val="en-US" w:bidi="en-US"/>
        </w:rPr>
        <w:t xml:space="preserve"> tốt nhưng vẫn không tạo ra được môi trường </w:t>
      </w:r>
      <w:r w:rsidR="00AA163F">
        <w:rPr>
          <w:spacing w:val="-2"/>
          <w:lang w:val="en-US" w:bidi="en-US"/>
        </w:rPr>
        <w:t xml:space="preserve">thuận lợi </w:t>
      </w:r>
      <w:r w:rsidR="002925AF">
        <w:rPr>
          <w:spacing w:val="-2"/>
          <w:lang w:val="en-US" w:bidi="en-US"/>
        </w:rPr>
        <w:t>cho việc hợp tác giữa các thành viên. Ngoài ra, diễn đàn</w:t>
      </w:r>
      <w:r w:rsidR="0048004D" w:rsidRPr="00131A88">
        <w:rPr>
          <w:spacing w:val="-2"/>
          <w:lang w:bidi="en-US"/>
        </w:rPr>
        <w:t xml:space="preserve"> vẫn tập trung vào chủ đề thảo luậ</w:t>
      </w:r>
      <w:r w:rsidR="005015E4" w:rsidRPr="00131A88">
        <w:rPr>
          <w:spacing w:val="-2"/>
          <w:lang w:bidi="en-US"/>
        </w:rPr>
        <w:t>n là chính mà</w:t>
      </w:r>
      <w:r w:rsidR="0048004D" w:rsidRPr="00131A88">
        <w:rPr>
          <w:spacing w:val="-2"/>
          <w:lang w:bidi="en-US"/>
        </w:rPr>
        <w:t xml:space="preserve"> không chú trọng vào người</w:t>
      </w:r>
      <w:r w:rsidR="00CE00C0">
        <w:rPr>
          <w:spacing w:val="-2"/>
          <w:lang w:val="en-US" w:bidi="en-US"/>
        </w:rPr>
        <w:t xml:space="preserve"> dùng</w:t>
      </w:r>
      <w:r w:rsidR="0048004D" w:rsidRPr="00131A88">
        <w:rPr>
          <w:spacing w:val="-2"/>
          <w:lang w:bidi="en-US"/>
        </w:rPr>
        <w:t>.</w:t>
      </w:r>
      <w:r w:rsidR="0048004D" w:rsidRPr="00131A88">
        <w:rPr>
          <w:spacing w:val="-2"/>
          <w:lang w:val="en-US" w:bidi="en-US"/>
        </w:rPr>
        <w:t xml:space="preserve"> </w:t>
      </w:r>
      <w:r w:rsidR="006F0AAC" w:rsidRPr="00131A88">
        <w:rPr>
          <w:spacing w:val="-2"/>
          <w:lang w:val="en-US" w:bidi="en-US"/>
        </w:rPr>
        <w:t>D</w:t>
      </w:r>
      <w:r w:rsidR="0048004D" w:rsidRPr="00131A88">
        <w:rPr>
          <w:spacing w:val="-2"/>
          <w:lang w:val="en-US" w:bidi="en-US"/>
        </w:rPr>
        <w:t>iễn đàn hỗ trợ các tính năng và công cụ cho phép một thành viên bấ</w:t>
      </w:r>
      <w:r w:rsidR="002925AF">
        <w:rPr>
          <w:spacing w:val="-2"/>
          <w:lang w:val="en-US" w:bidi="en-US"/>
        </w:rPr>
        <w:t>t kì</w:t>
      </w:r>
      <w:r w:rsidR="0048004D" w:rsidRPr="00131A88">
        <w:rPr>
          <w:spacing w:val="-2"/>
          <w:lang w:val="en-US" w:bidi="en-US"/>
        </w:rPr>
        <w:t xml:space="preserve"> cũng có thể b</w:t>
      </w:r>
      <w:r w:rsidR="003F0A86">
        <w:rPr>
          <w:spacing w:val="-2"/>
          <w:lang w:val="en-US" w:bidi="en-US"/>
        </w:rPr>
        <w:t>ắ</w:t>
      </w:r>
      <w:r w:rsidR="0048004D" w:rsidRPr="00131A88">
        <w:rPr>
          <w:spacing w:val="-2"/>
          <w:lang w:val="en-US" w:bidi="en-US"/>
        </w:rPr>
        <w:t>t đầu một chủ đề thảo luận và bất kì thành viên nào cũng có thể tham gia thảo luận chủ đề đó</w:t>
      </w:r>
      <w:r w:rsidR="00B617BF" w:rsidRPr="00131A88">
        <w:rPr>
          <w:rStyle w:val="FootnoteReference"/>
          <w:spacing w:val="-2"/>
          <w:lang w:val="en-US" w:bidi="en-US"/>
        </w:rPr>
        <w:footnoteReference w:id="2"/>
      </w:r>
      <w:r w:rsidR="0048004D" w:rsidRPr="00131A88">
        <w:rPr>
          <w:spacing w:val="-2"/>
          <w:lang w:val="en-US" w:bidi="en-US"/>
        </w:rPr>
        <w:t xml:space="preserve"> mà không cần biết họ có những hiểu biết thật sự về nó hay không. Do đó sẽ tạo ra rất nhiều nội dung rác và khó đi sâu giải quyết một vấn đề. Hay nói cách khác diễn đàn vẫn chưa thật sự tạo ra môi trường thuận tiện cho những người cùng chung sở thích tham gia bàn bạc và trao đổi những vấn đề mà họ quan tâm.</w:t>
      </w:r>
    </w:p>
    <w:p w:rsidR="00EA0276" w:rsidRPr="00131A88" w:rsidRDefault="00D96405" w:rsidP="00396A24">
      <w:pPr>
        <w:ind w:firstLine="630"/>
        <w:rPr>
          <w:lang w:val="en-US"/>
        </w:rPr>
      </w:pPr>
      <w:r>
        <w:rPr>
          <w:lang w:val="en-US" w:bidi="en-US"/>
        </w:rPr>
        <w:t xml:space="preserve">Khi sinh viên muốn tìm việc, phần lớn là chưa có kinh nghiệm vì vậy chính những đồ án đã thực hiện trong trường sẽ phần nào thể hiện năng lực của sinh viên đó. Tuy nhiên, những đồ án được sinh viên trình bày trong đơn xin việc lại không có cơ sở hay bằng chứng để chứng minh vì thế cũng chưa thật sự thuyết phục nhà tuyển dụng. </w:t>
      </w:r>
      <w:r w:rsidR="007E3962" w:rsidRPr="00131A88">
        <w:rPr>
          <w:lang w:val="en-US" w:bidi="en-US"/>
        </w:rPr>
        <w:t xml:space="preserve">Ngoài ra </w:t>
      </w:r>
      <w:r w:rsidR="00592843" w:rsidRPr="00131A88">
        <w:rPr>
          <w:lang w:bidi="en-US"/>
        </w:rPr>
        <w:t>sự gắn kết giữa sinh viên với nhà tuyển dụng</w:t>
      </w:r>
      <w:r>
        <w:rPr>
          <w:lang w:val="en-US" w:bidi="en-US"/>
        </w:rPr>
        <w:t xml:space="preserve"> còn nhiều trở ngại </w:t>
      </w:r>
      <w:r w:rsidR="007E3962" w:rsidRPr="00131A88">
        <w:rPr>
          <w:lang w:val="en-US" w:bidi="en-US"/>
        </w:rPr>
        <w:t>và phần lớn là do sinh viên chủ động tìm tới nhà tuyển dụng và doanh nghiệp</w:t>
      </w:r>
      <w:r w:rsidR="007E3962" w:rsidRPr="00131A88">
        <w:rPr>
          <w:lang w:bidi="en-US"/>
        </w:rPr>
        <w:t xml:space="preserve">. Vai trò </w:t>
      </w:r>
      <w:r w:rsidR="007E3962" w:rsidRPr="00131A88">
        <w:rPr>
          <w:lang w:bidi="en-US"/>
        </w:rPr>
        <w:lastRenderedPageBreak/>
        <w:t xml:space="preserve">của nhà trường trong mối quan hệ này ít </w:t>
      </w:r>
      <w:r w:rsidR="00BC1FA4" w:rsidRPr="00131A88">
        <w:rPr>
          <w:lang w:val="en-US" w:bidi="en-US"/>
        </w:rPr>
        <w:t>và hạn chế</w:t>
      </w:r>
      <w:r w:rsidR="007E3962" w:rsidRPr="00131A88">
        <w:rPr>
          <w:lang w:bidi="en-US"/>
        </w:rPr>
        <w:t>, khiến phần lớn sinh viên</w:t>
      </w:r>
      <w:r w:rsidR="00592843" w:rsidRPr="00131A88">
        <w:rPr>
          <w:lang w:bidi="en-US"/>
        </w:rPr>
        <w:t xml:space="preserve"> gặp khá nhiề</w:t>
      </w:r>
      <w:r w:rsidR="007E3962" w:rsidRPr="00131A88">
        <w:rPr>
          <w:lang w:bidi="en-US"/>
        </w:rPr>
        <w:t>u khó khăn</w:t>
      </w:r>
      <w:r w:rsidR="00BC1FA4" w:rsidRPr="00131A88">
        <w:rPr>
          <w:lang w:val="en-US" w:bidi="en-US"/>
        </w:rPr>
        <w:t xml:space="preserve"> trong việc</w:t>
      </w:r>
      <w:r w:rsidR="007E3962" w:rsidRPr="00131A88">
        <w:rPr>
          <w:lang w:bidi="en-US"/>
        </w:rPr>
        <w:t xml:space="preserve"> định hướng nghề nghiệp, chỗ làm việc sau khi ra trường</w:t>
      </w:r>
      <w:r w:rsidR="00592843" w:rsidRPr="00131A88">
        <w:rPr>
          <w:lang w:bidi="en-US"/>
        </w:rPr>
        <w:t xml:space="preserve">. </w:t>
      </w:r>
      <w:r w:rsidR="004E6AE6" w:rsidRPr="00131A88">
        <w:rPr>
          <w:lang w:bidi="en-US"/>
        </w:rPr>
        <w:t>Nhà trườ</w:t>
      </w:r>
      <w:r w:rsidR="007E3962" w:rsidRPr="00131A88">
        <w:rPr>
          <w:lang w:bidi="en-US"/>
        </w:rPr>
        <w:t xml:space="preserve">ng </w:t>
      </w:r>
      <w:r w:rsidR="007E3962" w:rsidRPr="00131A88">
        <w:rPr>
          <w:lang w:val="en-US" w:bidi="en-US"/>
        </w:rPr>
        <w:t>chỉ dừng lại ở mức độ giới thiệu nhà tuyển dụng, doanh nghiệp đến với sinh viên, sinh viên sau khi được giới thiệu phải chủ động tiếp xúc, tìm hiểu</w:t>
      </w:r>
      <w:r w:rsidR="00BC1FA4" w:rsidRPr="00131A88">
        <w:rPr>
          <w:lang w:val="en-US" w:bidi="en-US"/>
        </w:rPr>
        <w:t xml:space="preserve"> và ứng tuyển bằng nhiều phương tiện, kênh thông tin</w:t>
      </w:r>
      <w:r w:rsidR="007E3962" w:rsidRPr="00131A88">
        <w:rPr>
          <w:lang w:val="en-US" w:bidi="en-US"/>
        </w:rPr>
        <w:t>.</w:t>
      </w:r>
      <w:r>
        <w:rPr>
          <w:lang w:val="en-US" w:bidi="en-US"/>
        </w:rPr>
        <w:t xml:space="preserve"> </w:t>
      </w:r>
      <w:r w:rsidR="007E3962" w:rsidRPr="00131A88">
        <w:rPr>
          <w:lang w:val="en-US" w:bidi="en-US"/>
        </w:rPr>
        <w:t xml:space="preserve">Nhà trường vẫn </w:t>
      </w:r>
      <w:r w:rsidR="004E6AE6" w:rsidRPr="00131A88">
        <w:rPr>
          <w:lang w:bidi="en-US"/>
        </w:rPr>
        <w:t>thường xuyên phối hợp với các công ty tổ chức các buổi hội thả</w:t>
      </w:r>
      <w:r w:rsidR="00BC1FA4" w:rsidRPr="00131A88">
        <w:rPr>
          <w:lang w:bidi="en-US"/>
        </w:rPr>
        <w:t>o nhưng vẫn luôn t</w:t>
      </w:r>
      <w:r w:rsidR="004E6AE6" w:rsidRPr="00131A88">
        <w:rPr>
          <w:lang w:bidi="en-US"/>
        </w:rPr>
        <w:t xml:space="preserve">ồn tại một khoản cách nhất định </w:t>
      </w:r>
      <w:r w:rsidR="00592843" w:rsidRPr="00131A88">
        <w:rPr>
          <w:lang w:bidi="en-US"/>
        </w:rPr>
        <w:t>giữa nhà tuyển dụ</w:t>
      </w:r>
      <w:r w:rsidR="00AA163F">
        <w:rPr>
          <w:lang w:bidi="en-US"/>
        </w:rPr>
        <w:t>ng và sinh viên</w:t>
      </w:r>
      <w:r w:rsidR="00592843" w:rsidRPr="00131A88">
        <w:rPr>
          <w:lang w:bidi="en-US"/>
        </w:rPr>
        <w:t>.</w:t>
      </w:r>
      <w:r w:rsidR="00BC1FA4" w:rsidRPr="00131A88">
        <w:rPr>
          <w:lang w:val="en-US" w:bidi="en-US"/>
        </w:rPr>
        <w:t xml:space="preserve"> Do vậy, ta cần xây dựng một kênh thông tin, cầu nối hai chiều hiệu quả giữa sinh viên – nhà tuyển dụng, doanh nghiệp.</w:t>
      </w:r>
    </w:p>
    <w:p w:rsidR="00562B18" w:rsidRPr="00131A88" w:rsidRDefault="00562B18" w:rsidP="00396A24">
      <w:pPr>
        <w:keepNext/>
        <w:ind w:firstLine="0"/>
        <w:jc w:val="center"/>
      </w:pPr>
      <w:r w:rsidRPr="00131A88">
        <w:rPr>
          <w:noProof/>
          <w:lang w:val="en-US"/>
        </w:rPr>
        <w:drawing>
          <wp:inline distT="0" distB="0" distL="0" distR="0" wp14:anchorId="5F5FEEF6" wp14:editId="7E5F29E8">
            <wp:extent cx="4400550" cy="1809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a:off x="0" y="0"/>
                      <a:ext cx="4416713" cy="1816430"/>
                    </a:xfrm>
                    <a:prstGeom prst="rect">
                      <a:avLst/>
                    </a:prstGeom>
                    <a:noFill/>
                    <a:ln>
                      <a:noFill/>
                    </a:ln>
                  </pic:spPr>
                </pic:pic>
              </a:graphicData>
            </a:graphic>
          </wp:inline>
        </w:drawing>
      </w:r>
    </w:p>
    <w:p w:rsidR="00592843" w:rsidRPr="00131A88" w:rsidRDefault="000D7376" w:rsidP="00396A24">
      <w:pPr>
        <w:pStyle w:val="Caption11"/>
        <w:spacing w:before="0" w:line="360" w:lineRule="auto"/>
      </w:pPr>
      <w:bookmarkStart w:id="74" w:name="_Toc382590718"/>
      <w:r w:rsidRPr="00131A88">
        <w:t xml:space="preserve">Hình </w:t>
      </w:r>
      <w:r w:rsidR="002A4C58">
        <w:fldChar w:fldCharType="begin"/>
      </w:r>
      <w:r w:rsidR="002A4C58">
        <w:instrText xml:space="preserve"> STYLEREF 1 \s </w:instrText>
      </w:r>
      <w:r w:rsidR="002A4C58">
        <w:fldChar w:fldCharType="separate"/>
      </w:r>
      <w:r w:rsidR="0012781D">
        <w:t>1</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w:t>
      </w:r>
      <w:r w:rsidR="002A4C58">
        <w:fldChar w:fldCharType="end"/>
      </w:r>
      <w:r w:rsidR="00562B18" w:rsidRPr="00131A88">
        <w:t xml:space="preserve"> Mối liên kết giữa sinh viên và nhà tuyển dụng</w:t>
      </w:r>
      <w:bookmarkEnd w:id="74"/>
    </w:p>
    <w:p w:rsidR="00B87A28" w:rsidRPr="00131A88" w:rsidRDefault="00982421" w:rsidP="00396A24">
      <w:pPr>
        <w:pStyle w:val="Heading2"/>
        <w:rPr>
          <w:rFonts w:eastAsia="Times New Roman"/>
        </w:rPr>
      </w:pPr>
      <w:bookmarkStart w:id="75" w:name="_Toc377965797"/>
      <w:bookmarkStart w:id="76" w:name="_Toc382590690"/>
      <w:r w:rsidRPr="00131A88">
        <w:rPr>
          <w:rFonts w:eastAsia="Times New Roman"/>
        </w:rPr>
        <w:t>Khắc phục hạn chế</w:t>
      </w:r>
      <w:bookmarkEnd w:id="75"/>
      <w:bookmarkEnd w:id="76"/>
    </w:p>
    <w:p w:rsidR="007D6B4E" w:rsidRPr="00131A88" w:rsidRDefault="007D6B4E" w:rsidP="00396A24">
      <w:pPr>
        <w:ind w:firstLine="630"/>
        <w:rPr>
          <w:lang w:val="en-US"/>
        </w:rPr>
      </w:pPr>
      <w:bookmarkStart w:id="77" w:name="_Toc140297269"/>
      <w:bookmarkStart w:id="78" w:name="_Toc142813558"/>
      <w:r w:rsidRPr="00131A88">
        <w:rPr>
          <w:lang w:val="en-US"/>
        </w:rPr>
        <w:t>Nhận thấy được những vấn đề đang gặp phải</w:t>
      </w:r>
      <w:r w:rsidR="006C3584" w:rsidRPr="00131A88">
        <w:rPr>
          <w:lang w:val="en-US"/>
        </w:rPr>
        <w:t xml:space="preserve"> và </w:t>
      </w:r>
      <w:r w:rsidR="008C0FA5" w:rsidRPr="00131A88">
        <w:rPr>
          <w:lang w:val="en-US"/>
        </w:rPr>
        <w:t>tiềm năng</w:t>
      </w:r>
      <w:r w:rsidR="006C3584" w:rsidRPr="00131A88">
        <w:rPr>
          <w:lang w:val="en-US"/>
        </w:rPr>
        <w:t xml:space="preserve"> của mạng xã hội trong giáo dục</w:t>
      </w:r>
      <w:r w:rsidRPr="00131A88">
        <w:rPr>
          <w:lang w:val="en-US"/>
        </w:rPr>
        <w:t xml:space="preserve">, nhóm đưa ra giải pháp áp dụng </w:t>
      </w:r>
      <w:r w:rsidR="009C2A0F" w:rsidRPr="00131A88">
        <w:rPr>
          <w:lang w:val="en-US"/>
        </w:rPr>
        <w:t xml:space="preserve">hệ thống </w:t>
      </w:r>
      <w:r w:rsidRPr="00131A88">
        <w:rPr>
          <w:lang w:val="en-US"/>
        </w:rPr>
        <w:t xml:space="preserve">mạng xã hội </w:t>
      </w:r>
      <w:r w:rsidR="009C2A0F" w:rsidRPr="00131A88">
        <w:rPr>
          <w:lang w:val="en-US"/>
        </w:rPr>
        <w:t>IGS</w:t>
      </w:r>
      <w:r w:rsidRPr="00131A88">
        <w:rPr>
          <w:lang w:val="en-US"/>
        </w:rPr>
        <w:t xml:space="preserve"> vào hệ thống dịch vụ của trườ</w:t>
      </w:r>
      <w:r w:rsidR="00D13CA8" w:rsidRPr="00131A88">
        <w:rPr>
          <w:lang w:val="en-US"/>
        </w:rPr>
        <w:t>ng để khắc phục các hạn chế nêu trên.</w:t>
      </w:r>
    </w:p>
    <w:p w:rsidR="007D6B4E" w:rsidRPr="00131A88" w:rsidRDefault="007D6B4E" w:rsidP="00396A24">
      <w:pPr>
        <w:ind w:firstLine="630"/>
        <w:rPr>
          <w:del w:id="79" w:author="theirs" w:date="2014-01-16T01:18:00Z"/>
          <w:lang w:val="en-US"/>
        </w:rPr>
      </w:pPr>
      <w:del w:id="80" w:author="theirs" w:date="2014-01-16T01:18:00Z">
        <w:r w:rsidRPr="00131A88">
          <w:rPr>
            <w:lang w:val="en-US"/>
          </w:rPr>
          <w:delText>Vì IGS là mạng xã hội nên vừa có tính chất của mạng xã hội (tính cá nhân cao, giao tiếp và chia sẻ giữa các thành viên dễ dàng), vừa cho phép sinh viên có thể cập nhật tin tức từ khoa, các phòng ban khác, hay các nhóm, chủ đề mà thành viên đó tham gia (follow) một cách nhanh chóng và dễ dàng. Như vậy với mạng xã hội chúng ta đã phần nào khắc phục được môi trường giao tiếp trong trườ</w:delText>
        </w:r>
        <w:r w:rsidR="00B5501E" w:rsidRPr="00131A88">
          <w:rPr>
            <w:lang w:val="en-US"/>
          </w:rPr>
          <w:delText>ng và đã chú trọng vào người dùng chứ không còn là các chủ để trao đổi nữa.</w:delText>
        </w:r>
      </w:del>
    </w:p>
    <w:p w:rsidR="00AF6F08" w:rsidRPr="00131A88" w:rsidRDefault="007D6B4E" w:rsidP="00396A24">
      <w:pPr>
        <w:ind w:firstLine="630"/>
        <w:rPr>
          <w:ins w:id="81" w:author="theirs" w:date="2014-01-16T01:18:00Z"/>
          <w:lang w:val="en-US"/>
        </w:rPr>
      </w:pPr>
      <w:del w:id="82" w:author="theirs" w:date="2014-01-16T01:18:00Z">
        <w:r w:rsidRPr="00131A88">
          <w:rPr>
            <w:lang w:val="en-US"/>
          </w:rPr>
          <w:delText>Bên cạnh đó</w:delText>
        </w:r>
      </w:del>
      <w:ins w:id="83" w:author="theirs" w:date="2014-01-16T01:18:00Z">
        <w:r w:rsidR="006234F1" w:rsidRPr="00131A88">
          <w:rPr>
            <w:lang w:val="en-US"/>
          </w:rPr>
          <w:t xml:space="preserve">Đối với </w:t>
        </w:r>
        <w:r w:rsidR="00AF6F08" w:rsidRPr="00131A88">
          <w:rPr>
            <w:lang w:val="en-US"/>
          </w:rPr>
          <w:t xml:space="preserve">vấn đề về môi trường tương tác, với tính chất của mạng xã hội, IGS tạo ra </w:t>
        </w:r>
        <w:r w:rsidR="007B0E30" w:rsidRPr="00131A88">
          <w:rPr>
            <w:lang w:val="en-US"/>
          </w:rPr>
          <w:t>môi trường thuận tiện để sinh viên trao đổi hợp tác trong quá trình làm bài tập nhóm</w:t>
        </w:r>
        <w:r w:rsidR="00AF6F08" w:rsidRPr="00131A88">
          <w:rPr>
            <w:lang w:val="en-US"/>
          </w:rPr>
          <w:t xml:space="preserve"> với các chức năng nhắn tin (message),</w:t>
        </w:r>
        <w:r w:rsidR="007B0E30" w:rsidRPr="00131A88">
          <w:rPr>
            <w:lang w:val="en-US"/>
          </w:rPr>
          <w:t xml:space="preserve"> chat, bình luận, tạo nhóm trao đổi gồm các sinh viên cùng chung sở thích hay nhóm học tập làm đồ án môn học</w:t>
        </w:r>
        <w:r w:rsidR="002B3FD1" w:rsidRPr="00131A88">
          <w:rPr>
            <w:lang w:val="en-US"/>
          </w:rPr>
          <w:t xml:space="preserve"> có sự giám sát của giảng viên phụ trách</w:t>
        </w:r>
        <w:r w:rsidR="007B0E30" w:rsidRPr="00131A88">
          <w:rPr>
            <w:lang w:val="en-US"/>
          </w:rPr>
          <w:t>,</w:t>
        </w:r>
        <w:r w:rsidR="00AF6F08" w:rsidRPr="00131A88">
          <w:rPr>
            <w:lang w:val="en-US"/>
          </w:rPr>
          <w:t xml:space="preserve"> chia sẻ bao gồm chia sẻ tập tin (file), viết blog chia sẻ kinh nghiệm học tập và làm việc hay các công nghệ mớ</w:t>
        </w:r>
        <w:r w:rsidR="007B0E30" w:rsidRPr="00131A88">
          <w:rPr>
            <w:lang w:val="en-US"/>
          </w:rPr>
          <w:t>i…</w:t>
        </w:r>
        <w:r w:rsidR="002B3FD1" w:rsidRPr="00131A88">
          <w:rPr>
            <w:lang w:val="en-US"/>
          </w:rPr>
          <w:t xml:space="preserve"> </w:t>
        </w:r>
      </w:ins>
    </w:p>
    <w:p w:rsidR="00AF11AA" w:rsidRPr="00131A88" w:rsidRDefault="00A94FAC" w:rsidP="00396A24">
      <w:pPr>
        <w:ind w:firstLine="630"/>
        <w:rPr>
          <w:rFonts w:cs="Times New Roman"/>
          <w:szCs w:val="26"/>
          <w:lang w:val="en-US"/>
        </w:rPr>
      </w:pPr>
      <w:r w:rsidRPr="00131A88">
        <w:rPr>
          <w:lang w:val="en-US"/>
        </w:rPr>
        <w:lastRenderedPageBreak/>
        <w:t>Để k</w:t>
      </w:r>
      <w:ins w:id="84" w:author="theirs" w:date="2014-01-16T01:18:00Z">
        <w:r w:rsidR="006234F1" w:rsidRPr="00131A88">
          <w:rPr>
            <w:lang w:val="en-US"/>
          </w:rPr>
          <w:t>hắc phục</w:t>
        </w:r>
        <w:r w:rsidR="00AE658F" w:rsidRPr="00131A88">
          <w:rPr>
            <w:lang w:val="en-US"/>
          </w:rPr>
          <w:t xml:space="preserve"> </w:t>
        </w:r>
      </w:ins>
      <w:r w:rsidRPr="00131A88">
        <w:rPr>
          <w:lang w:val="en-US"/>
        </w:rPr>
        <w:t xml:space="preserve">vấn đề </w:t>
      </w:r>
      <w:ins w:id="85" w:author="theirs" w:date="2014-01-16T01:18:00Z">
        <w:r w:rsidRPr="00131A88">
          <w:rPr>
            <w:lang w:val="en-US" w:bidi="en-US"/>
          </w:rPr>
          <w:t xml:space="preserve">thu thập và lưu trữ các đồ án do sinh viên thực hiện </w:t>
        </w:r>
      </w:ins>
      <w:r w:rsidRPr="00131A88">
        <w:rPr>
          <w:lang w:val="en-US" w:bidi="en-US"/>
        </w:rPr>
        <w:t>t</w:t>
      </w:r>
      <w:r w:rsidRPr="00131A88">
        <w:rPr>
          <w:lang w:val="en-US"/>
          <w:rPrChange w:id="86" w:author="theirs" w:date="2014-01-16T01:18:00Z">
            <w:rPr/>
          </w:rPrChange>
        </w:rPr>
        <w:t xml:space="preserve">rong </w:t>
      </w:r>
      <w:ins w:id="87" w:author="theirs" w:date="2014-01-16T01:18:00Z">
        <w:r w:rsidRPr="00131A88">
          <w:rPr>
            <w:lang w:val="en-US" w:bidi="en-US"/>
          </w:rPr>
          <w:t xml:space="preserve">suốt </w:t>
        </w:r>
      </w:ins>
      <w:r w:rsidRPr="00131A88">
        <w:rPr>
          <w:lang w:val="en-US"/>
          <w:rPrChange w:id="88" w:author="theirs" w:date="2014-01-16T01:18:00Z">
            <w:rPr/>
          </w:rPrChange>
        </w:rPr>
        <w:t xml:space="preserve">quá trình học tập </w:t>
      </w:r>
      <w:ins w:id="89" w:author="theirs" w:date="2014-01-16T01:18:00Z">
        <w:r w:rsidRPr="00131A88">
          <w:rPr>
            <w:lang w:val="en-US" w:bidi="en-US"/>
          </w:rPr>
          <w:t xml:space="preserve">và nghiên cứu </w:t>
        </w:r>
      </w:ins>
      <w:r w:rsidRPr="00131A88">
        <w:rPr>
          <w:lang w:val="en-US"/>
          <w:rPrChange w:id="90" w:author="theirs" w:date="2014-01-16T01:18:00Z">
            <w:rPr/>
          </w:rPrChange>
        </w:rPr>
        <w:t>tại trường</w:t>
      </w:r>
      <w:ins w:id="91" w:author="theirs" w:date="2014-01-16T01:18:00Z">
        <w:r w:rsidR="00AE658F" w:rsidRPr="00131A88">
          <w:rPr>
            <w:lang w:val="en-US"/>
          </w:rPr>
          <w:t>,</w:t>
        </w:r>
      </w:ins>
      <w:r w:rsidR="00AE658F" w:rsidRPr="00131A88">
        <w:rPr>
          <w:lang w:val="en-US"/>
        </w:rPr>
        <w:t xml:space="preserve"> IGS </w:t>
      </w:r>
      <w:del w:id="92" w:author="theirs" w:date="2014-01-16T01:18:00Z">
        <w:r w:rsidR="007D6B4E" w:rsidRPr="00131A88">
          <w:rPr>
            <w:lang w:val="en-US"/>
          </w:rPr>
          <w:delText xml:space="preserve">cũng </w:delText>
        </w:r>
      </w:del>
      <w:r w:rsidR="00AE658F" w:rsidRPr="00131A88">
        <w:rPr>
          <w:lang w:val="en-US"/>
        </w:rPr>
        <w:t xml:space="preserve">tích hợp thêm </w:t>
      </w:r>
      <w:del w:id="93" w:author="theirs" w:date="2014-01-16T01:18:00Z">
        <w:r w:rsidR="007D6B4E" w:rsidRPr="00131A88">
          <w:rPr>
            <w:lang w:val="en-US"/>
          </w:rPr>
          <w:delText>với</w:delText>
        </w:r>
        <w:r w:rsidR="00315E38" w:rsidRPr="00131A88">
          <w:rPr>
            <w:lang w:val="en-US"/>
          </w:rPr>
          <w:delText xml:space="preserve"> Subversion (</w:delText>
        </w:r>
        <w:r w:rsidR="007D6B4E" w:rsidRPr="00131A88">
          <w:rPr>
            <w:lang w:val="en-US"/>
          </w:rPr>
          <w:delText>SVN</w:delText>
        </w:r>
        <w:r w:rsidR="00315E38" w:rsidRPr="00131A88">
          <w:rPr>
            <w:lang w:val="en-US"/>
          </w:rPr>
          <w:delText>)</w:delText>
        </w:r>
        <w:r w:rsidR="007D6B4E" w:rsidRPr="00131A88">
          <w:rPr>
            <w:lang w:val="en-US"/>
          </w:rPr>
          <w:delText xml:space="preserve"> – dùng để </w:delText>
        </w:r>
      </w:del>
      <w:ins w:id="94" w:author="theirs" w:date="2014-01-16T01:18:00Z">
        <w:r w:rsidR="007139BB" w:rsidRPr="00131A88">
          <w:rPr>
            <w:lang w:val="en-US"/>
          </w:rPr>
          <w:t xml:space="preserve">máy chủ </w:t>
        </w:r>
      </w:ins>
      <w:r w:rsidR="007139BB" w:rsidRPr="00131A88">
        <w:rPr>
          <w:lang w:val="en-US"/>
        </w:rPr>
        <w:t xml:space="preserve">quản </w:t>
      </w:r>
      <w:del w:id="95" w:author="theirs" w:date="2014-01-16T01:18:00Z">
        <w:r w:rsidR="007D6B4E" w:rsidRPr="00131A88">
          <w:rPr>
            <w:lang w:val="en-US"/>
          </w:rPr>
          <w:delText>lý và kiểm tra các phiên bản</w:delText>
        </w:r>
      </w:del>
      <w:ins w:id="96" w:author="theirs" w:date="2014-01-16T01:18:00Z">
        <w:r w:rsidR="007139BB" w:rsidRPr="00131A88">
          <w:rPr>
            <w:lang w:val="en-US"/>
          </w:rPr>
          <w:t>l</w:t>
        </w:r>
      </w:ins>
      <w:r w:rsidR="009C2A0F" w:rsidRPr="00131A88">
        <w:rPr>
          <w:lang w:val="en-US"/>
        </w:rPr>
        <w:t>ý</w:t>
      </w:r>
      <w:r w:rsidR="007139BB" w:rsidRPr="00131A88">
        <w:rPr>
          <w:lang w:val="en-US"/>
        </w:rPr>
        <w:t xml:space="preserve"> mã nguồn</w:t>
      </w:r>
      <w:r w:rsidRPr="00131A88">
        <w:rPr>
          <w:lang w:val="en-US"/>
        </w:rPr>
        <w:t xml:space="preserve"> (SVN)</w:t>
      </w:r>
      <w:del w:id="97" w:author="theirs" w:date="2014-01-16T01:18:00Z">
        <w:r w:rsidR="007D6B4E" w:rsidRPr="00131A88">
          <w:rPr>
            <w:lang w:val="en-US"/>
          </w:rPr>
          <w:delText xml:space="preserve"> khác nhau trong quá trình phát triển phần mềm –</w:delText>
        </w:r>
      </w:del>
      <w:r w:rsidR="007139BB" w:rsidRPr="00131A88">
        <w:rPr>
          <w:lang w:val="en-US"/>
        </w:rPr>
        <w:t xml:space="preserve"> </w:t>
      </w:r>
      <w:r w:rsidR="00CE1D69" w:rsidRPr="00131A88">
        <w:rPr>
          <w:lang w:val="en-US"/>
        </w:rPr>
        <w:t>giúp sinh viên có thể thực hiện</w:t>
      </w:r>
      <w:r w:rsidRPr="00131A88">
        <w:rPr>
          <w:lang w:val="en-US"/>
        </w:rPr>
        <w:t>, lưu trữ</w:t>
      </w:r>
      <w:r w:rsidR="00CE1D69" w:rsidRPr="00131A88">
        <w:rPr>
          <w:lang w:val="en-US"/>
        </w:rPr>
        <w:t xml:space="preserve"> đồ án một cách thuận tiện đồng thời cũng rèn luyện được kĩ năng làm việc nhóm.</w:t>
      </w:r>
      <w:r w:rsidR="00CE1D69" w:rsidRPr="00131A88">
        <w:rPr>
          <w:rFonts w:cs="Times New Roman"/>
          <w:szCs w:val="26"/>
          <w:lang w:val="en-US"/>
        </w:rPr>
        <w:t xml:space="preserve"> </w:t>
      </w:r>
      <w:del w:id="98" w:author="theirs" w:date="2014-01-16T01:18:00Z">
        <w:r w:rsidR="00683317" w:rsidRPr="00131A88">
          <w:rPr>
            <w:rFonts w:cs="Times New Roman"/>
            <w:szCs w:val="26"/>
            <w:lang w:val="en-US"/>
          </w:rPr>
          <w:delText>Đồng thời, với</w:delText>
        </w:r>
      </w:del>
      <w:ins w:id="99" w:author="theirs" w:date="2014-01-16T01:18:00Z">
        <w:r w:rsidR="00CE1D69" w:rsidRPr="00131A88">
          <w:rPr>
            <w:rFonts w:cs="Times New Roman"/>
            <w:szCs w:val="26"/>
            <w:lang w:val="en-US"/>
          </w:rPr>
          <w:t>Với</w:t>
        </w:r>
      </w:ins>
      <w:r w:rsidR="00CE1D69" w:rsidRPr="00131A88">
        <w:rPr>
          <w:rFonts w:cs="Times New Roman"/>
          <w:szCs w:val="26"/>
          <w:lang w:val="en-US"/>
        </w:rPr>
        <w:t xml:space="preserve"> sự hỗ trợ máy ảo </w:t>
      </w:r>
      <w:r w:rsidR="001553BC" w:rsidRPr="00131A88">
        <w:rPr>
          <w:rFonts w:cs="Times New Roman"/>
          <w:szCs w:val="26"/>
          <w:lang w:val="en-US"/>
        </w:rPr>
        <w:t>quản lý</w:t>
      </w:r>
      <w:r w:rsidR="00CE1D69" w:rsidRPr="00131A88">
        <w:rPr>
          <w:rFonts w:cs="Times New Roman"/>
          <w:szCs w:val="26"/>
          <w:lang w:val="en-US"/>
        </w:rPr>
        <w:t xml:space="preserve"> mã nguồn trường có thể tập trung các đồ án môn học củ</w:t>
      </w:r>
      <w:r w:rsidR="00A425E7" w:rsidRPr="00131A88">
        <w:rPr>
          <w:rFonts w:cs="Times New Roman"/>
          <w:szCs w:val="26"/>
          <w:lang w:val="en-US"/>
        </w:rPr>
        <w:t>a sinh viên</w:t>
      </w:r>
      <w:del w:id="100" w:author="theirs" w:date="2014-01-16T01:18:00Z">
        <w:r w:rsidR="00315E38" w:rsidRPr="00131A88">
          <w:rPr>
            <w:rFonts w:cs="Times New Roman"/>
            <w:szCs w:val="26"/>
            <w:lang w:val="en-US"/>
          </w:rPr>
          <w:delText>. Như vậy</w:delText>
        </w:r>
        <w:r w:rsidR="00683317" w:rsidRPr="00131A88">
          <w:rPr>
            <w:rFonts w:cs="Times New Roman"/>
            <w:szCs w:val="26"/>
            <w:lang w:val="en-US"/>
          </w:rPr>
          <w:delText xml:space="preserve"> sinh viên có thể đóng góp vào sự phát triển của</w:delText>
        </w:r>
      </w:del>
      <w:ins w:id="101" w:author="theirs" w:date="2014-01-16T01:18:00Z">
        <w:r w:rsidR="00A425E7" w:rsidRPr="00131A88">
          <w:rPr>
            <w:rFonts w:cs="Times New Roman"/>
            <w:szCs w:val="26"/>
            <w:lang w:val="en-US"/>
          </w:rPr>
          <w:t xml:space="preserve"> từ đó tạo ra thư viện đồ án môn học cho</w:t>
        </w:r>
      </w:ins>
      <w:r w:rsidR="00A425E7" w:rsidRPr="00131A88">
        <w:rPr>
          <w:rFonts w:cs="Times New Roman"/>
          <w:szCs w:val="26"/>
          <w:lang w:val="en-US"/>
        </w:rPr>
        <w:t xml:space="preserve"> trường</w:t>
      </w:r>
      <w:del w:id="102" w:author="theirs" w:date="2014-01-16T01:18:00Z">
        <w:r w:rsidR="00683317" w:rsidRPr="00131A88">
          <w:rPr>
            <w:rFonts w:cs="Times New Roman"/>
            <w:szCs w:val="26"/>
            <w:lang w:val="en-US"/>
          </w:rPr>
          <w:delText xml:space="preserve"> bằng những đồ án của chính sinh viên thực hiện</w:delText>
        </w:r>
        <w:r w:rsidR="00315E38" w:rsidRPr="00131A88">
          <w:rPr>
            <w:rFonts w:cs="Times New Roman"/>
            <w:szCs w:val="26"/>
            <w:lang w:val="en-US"/>
          </w:rPr>
          <w:delText>.</w:delText>
        </w:r>
        <w:r w:rsidR="00B5501E" w:rsidRPr="00131A88">
          <w:rPr>
            <w:rFonts w:cs="Times New Roman"/>
            <w:szCs w:val="26"/>
            <w:lang w:val="en-US"/>
          </w:rPr>
          <w:delText xml:space="preserve"> IGS cũng hỗ trợ chức năng tạo bảng mô tả năng lực cá nhân do đó nhà tuyển dụng có thể có được những đánh giá sơ bộ về năng lực của sinh viên và liên lạc khi cần thiết</w:delText>
        </w:r>
      </w:del>
      <w:r w:rsidR="00A425E7" w:rsidRPr="00131A88">
        <w:rPr>
          <w:rFonts w:cs="Times New Roman"/>
          <w:szCs w:val="26"/>
          <w:lang w:val="en-US"/>
        </w:rPr>
        <w:t>.</w:t>
      </w:r>
      <w:r w:rsidRPr="00131A88">
        <w:rPr>
          <w:rFonts w:cs="Times New Roman"/>
          <w:szCs w:val="26"/>
          <w:lang w:val="en-US"/>
        </w:rPr>
        <w:t xml:space="preserve"> Không những chỉ lưu trữ mỗi đồ án của sinh viên dưới dạng mã nguồn, IGS còn có thể hỗ trợ lưu trữ các tài liệu liên quan đến đồ án môn học sinh viên dưới nhiều hình thức</w:t>
      </w:r>
      <w:r w:rsidR="00AF11AA" w:rsidRPr="00131A88">
        <w:rPr>
          <w:rFonts w:cs="Times New Roman"/>
          <w:szCs w:val="26"/>
          <w:lang w:val="en-US"/>
        </w:rPr>
        <w:t xml:space="preserve"> khác nhau</w:t>
      </w:r>
      <w:r w:rsidRPr="00131A88">
        <w:rPr>
          <w:rFonts w:cs="Times New Roman"/>
          <w:szCs w:val="26"/>
          <w:lang w:val="en-US"/>
        </w:rPr>
        <w:t>. Mỗi đồ án môn học sẽ được thể hiện bằng một đối tượng trự</w:t>
      </w:r>
      <w:r w:rsidR="00671D1A" w:rsidRPr="00131A88">
        <w:rPr>
          <w:rFonts w:cs="Times New Roman"/>
          <w:szCs w:val="26"/>
          <w:lang w:val="en-US"/>
        </w:rPr>
        <w:t>c quan trên IGS</w:t>
      </w:r>
      <w:r w:rsidRPr="00131A88">
        <w:rPr>
          <w:rFonts w:cs="Times New Roman"/>
          <w:szCs w:val="26"/>
          <w:lang w:val="en-US"/>
        </w:rPr>
        <w:t>, được lưu trữ trong cơ sở dữ liệu của mạng xã hội.</w:t>
      </w:r>
      <w:r w:rsidR="00AF11AA" w:rsidRPr="00131A88">
        <w:rPr>
          <w:rFonts w:cs="Times New Roman"/>
          <w:szCs w:val="26"/>
          <w:lang w:val="en-US"/>
        </w:rPr>
        <w:t xml:space="preserve"> Mỗi nhóm sẽ chứa đựng thông tin (mô tả đồ án, nhóm sinh viên, đánh giá của giảng viên,</w:t>
      </w:r>
      <w:r w:rsidR="002C055A" w:rsidRPr="00131A88">
        <w:rPr>
          <w:rFonts w:cs="Times New Roman"/>
          <w:szCs w:val="26"/>
          <w:lang w:val="en-US"/>
        </w:rPr>
        <w:t xml:space="preserve"> điểm đồ án,</w:t>
      </w:r>
      <w:r w:rsidR="00AF11AA" w:rsidRPr="00131A88">
        <w:rPr>
          <w:rFonts w:cs="Times New Roman"/>
          <w:szCs w:val="26"/>
          <w:lang w:val="en-US"/>
        </w:rPr>
        <w:t xml:space="preserve"> các khó khăn gặp phải, hướng giải quyế</w:t>
      </w:r>
      <w:r w:rsidR="002C055A" w:rsidRPr="00131A88">
        <w:rPr>
          <w:rFonts w:cs="Times New Roman"/>
          <w:szCs w:val="26"/>
          <w:lang w:val="en-US"/>
        </w:rPr>
        <w:t xml:space="preserve">t,…) và các </w:t>
      </w:r>
      <w:r w:rsidR="00AF11AA" w:rsidRPr="00131A88">
        <w:rPr>
          <w:rFonts w:cs="Times New Roman"/>
          <w:szCs w:val="26"/>
          <w:lang w:val="en-US"/>
        </w:rPr>
        <w:t>tài liệu liên quan đến đồ án môn học.</w:t>
      </w:r>
      <w:r w:rsidRPr="00131A88">
        <w:rPr>
          <w:rFonts w:cs="Times New Roman"/>
          <w:szCs w:val="26"/>
          <w:lang w:val="en-US"/>
        </w:rPr>
        <w:t xml:space="preserve"> Quá trình hoạt động của các nhóm này sẽ đượ</w:t>
      </w:r>
      <w:r w:rsidR="00AF11AA" w:rsidRPr="00131A88">
        <w:rPr>
          <w:rFonts w:cs="Times New Roman"/>
          <w:szCs w:val="26"/>
          <w:lang w:val="en-US"/>
        </w:rPr>
        <w:t>c ghi lại nhằm mục đích đánh giá kết quả cuối cùng. Tóm lại, IGS sẽ trừu tượng hoá đồ án môn học thành một đối tượng dữ liệu nhất quán, do đó quá trình tập trung đồ án sinh viên sẽ dễ dàng và khoa học hơn.</w:t>
      </w:r>
    </w:p>
    <w:p w:rsidR="002C055A" w:rsidRPr="00131A88" w:rsidRDefault="002C055A" w:rsidP="00396A24">
      <w:pPr>
        <w:ind w:firstLine="630"/>
        <w:rPr>
          <w:del w:id="103" w:author="theirs" w:date="2014-01-16T01:18:00Z"/>
          <w:rFonts w:cs="Times New Roman"/>
          <w:szCs w:val="26"/>
          <w:lang w:val="en-US"/>
        </w:rPr>
        <w:sectPr w:rsidR="002C055A" w:rsidRPr="00131A88" w:rsidSect="00745672">
          <w:footerReference w:type="default" r:id="rId12"/>
          <w:footnotePr>
            <w:numRestart w:val="eachPage"/>
          </w:footnotePr>
          <w:pgSz w:w="11906" w:h="16838"/>
          <w:pgMar w:top="1701" w:right="1134" w:bottom="1985" w:left="1985" w:header="708" w:footer="708" w:gutter="0"/>
          <w:pgNumType w:start="1"/>
          <w:cols w:space="708"/>
          <w:docGrid w:linePitch="360"/>
        </w:sectPr>
      </w:pPr>
    </w:p>
    <w:p w:rsidR="00CE1D69" w:rsidRDefault="0048004D" w:rsidP="00396A24">
      <w:pPr>
        <w:rPr>
          <w:lang w:val="en-US"/>
        </w:rPr>
      </w:pPr>
      <w:ins w:id="104" w:author="theirs" w:date="2014-01-16T01:18:00Z">
        <w:r w:rsidRPr="00131A88">
          <w:rPr>
            <w:lang w:val="en-US"/>
          </w:rPr>
          <w:t>Khác với các diễn đàn chia sẻ là chủ yếu tập trung vào các chủ đề thảo luận là chính trong khi đó mạng xã hội lại đề cao tính cá nhân và giao tiếp chính vì thế IGS luôn hướng tới người dùng tập trung phát triển các tính năng phục vụ cho việc chia sẻ và giao tiếp cho người dùng.</w:t>
        </w:r>
      </w:ins>
      <w:r w:rsidRPr="00131A88">
        <w:rPr>
          <w:lang w:val="en-US"/>
        </w:rPr>
        <w:t xml:space="preserve"> Với chức năng tạo và </w:t>
      </w:r>
      <w:r w:rsidR="001553BC" w:rsidRPr="00131A88">
        <w:rPr>
          <w:lang w:val="en-US"/>
        </w:rPr>
        <w:t>quản lý</w:t>
      </w:r>
      <w:r w:rsidRPr="00131A88">
        <w:rPr>
          <w:lang w:val="en-US"/>
        </w:rPr>
        <w:t xml:space="preserve"> nhóm, IGS cho phép người dùng có cùng chung sở thích công nghệ hay lĩnh vực nào đó có thể liên kết lại với nhau, cùng giải quyết một vấn đề hay phát triển một ý tưởng. Như vậy thay vì nội dung được phân chia the</w:t>
      </w:r>
      <w:r w:rsidR="00A26BD4" w:rsidRPr="00131A88">
        <w:rPr>
          <w:lang w:val="en-US"/>
        </w:rPr>
        <w:t>o</w:t>
      </w:r>
      <w:r w:rsidRPr="00131A88">
        <w:rPr>
          <w:lang w:val="en-US"/>
        </w:rPr>
        <w:t xml:space="preserve"> chủ đề thì IGS phân chia nội dung theo người dùng và nhóm người dùng.</w:t>
      </w:r>
    </w:p>
    <w:p w:rsidR="00EA4819" w:rsidRPr="00131A88" w:rsidRDefault="00EA4819" w:rsidP="00396A24">
      <w:pPr>
        <w:rPr>
          <w:ins w:id="105" w:author="theirs" w:date="2014-01-16T01:18:00Z"/>
          <w:lang w:val="en-US"/>
        </w:rPr>
      </w:pPr>
      <w:ins w:id="106" w:author="theirs" w:date="2014-01-16T01:18:00Z">
        <w:r w:rsidRPr="00131A88">
          <w:rPr>
            <w:lang w:val="en-US"/>
          </w:rPr>
          <w:t>Ngoài ra IGS cũng tạo ra cầu nối giữa sinh viên với nhà tuyển dụng. Nhà tuyển dụng được xem như là một thành viên</w:t>
        </w:r>
      </w:ins>
      <w:r w:rsidR="00DB23B7" w:rsidRPr="00131A88">
        <w:rPr>
          <w:lang w:val="en-US"/>
        </w:rPr>
        <w:t xml:space="preserve"> </w:t>
      </w:r>
      <w:ins w:id="107" w:author="theirs" w:date="2014-01-16T01:18:00Z">
        <w:r w:rsidRPr="00131A88">
          <w:rPr>
            <w:lang w:val="en-US"/>
          </w:rPr>
          <w:t>của mạng xã hộ</w:t>
        </w:r>
        <w:r w:rsidR="00F22841" w:rsidRPr="00131A88">
          <w:rPr>
            <w:lang w:val="en-US"/>
          </w:rPr>
          <w:t>i,</w:t>
        </w:r>
      </w:ins>
      <w:r w:rsidR="00DB23B7" w:rsidRPr="00131A88">
        <w:rPr>
          <w:lang w:val="en-US"/>
        </w:rPr>
        <w:t xml:space="preserve"> dưới sự quản lý của các khoa, của trường.</w:t>
      </w:r>
      <w:r w:rsidR="00671D1A" w:rsidRPr="00131A88">
        <w:rPr>
          <w:lang w:val="en-US"/>
        </w:rPr>
        <w:t xml:space="preserve"> Với quyền được cấp phát bở</w:t>
      </w:r>
      <w:r w:rsidR="004C18F6">
        <w:rPr>
          <w:lang w:val="en-US"/>
        </w:rPr>
        <w:t>i khoa, trường</w:t>
      </w:r>
      <w:r w:rsidR="00671D1A" w:rsidRPr="00131A88">
        <w:rPr>
          <w:lang w:val="en-US"/>
        </w:rPr>
        <w:t>, nhà tuyển dụng có thể vào xem thông tin của sinh viên bao gồm kết quả các đồ án môn học, quá trình làm việc, các thành tích đạt được, CV của sinh viên,…</w:t>
      </w:r>
      <w:r w:rsidR="00DB23B7" w:rsidRPr="00131A88">
        <w:rPr>
          <w:lang w:val="en-US"/>
        </w:rPr>
        <w:t xml:space="preserve"> </w:t>
      </w:r>
      <w:r w:rsidR="000B1153" w:rsidRPr="00131A88">
        <w:rPr>
          <w:lang w:val="en-US"/>
        </w:rPr>
        <w:t>Nhà truyển dụng có</w:t>
      </w:r>
      <w:ins w:id="108" w:author="theirs" w:date="2014-01-16T01:18:00Z">
        <w:r w:rsidR="00F22841" w:rsidRPr="00131A88">
          <w:rPr>
            <w:lang w:val="en-US"/>
          </w:rPr>
          <w:t xml:space="preserve"> thể trực tiếp đăng </w:t>
        </w:r>
        <w:r w:rsidR="00F22841" w:rsidRPr="00131A88">
          <w:rPr>
            <w:lang w:val="en-US"/>
          </w:rPr>
          <w:lastRenderedPageBreak/>
          <w:t xml:space="preserve">bài chia sẻ những thông tin về công ty cũng như </w:t>
        </w:r>
      </w:ins>
      <w:r w:rsidR="00671D1A" w:rsidRPr="00131A88">
        <w:rPr>
          <w:lang w:val="en-US"/>
        </w:rPr>
        <w:t xml:space="preserve">các bản tin </w:t>
      </w:r>
      <w:ins w:id="109" w:author="theirs" w:date="2014-01-16T01:18:00Z">
        <w:r w:rsidR="00F22841" w:rsidRPr="00131A88">
          <w:rPr>
            <w:lang w:val="en-US"/>
          </w:rPr>
          <w:t xml:space="preserve">tuyển dụng của </w:t>
        </w:r>
      </w:ins>
      <w:r w:rsidR="00671D1A" w:rsidRPr="00131A88">
        <w:rPr>
          <w:lang w:val="en-US"/>
        </w:rPr>
        <w:t>mình</w:t>
      </w:r>
      <w:r w:rsidR="00DB23B7" w:rsidRPr="00131A88">
        <w:rPr>
          <w:lang w:val="en-US"/>
        </w:rPr>
        <w:t xml:space="preserve">. </w:t>
      </w:r>
      <w:ins w:id="110" w:author="theirs" w:date="2014-01-16T01:18:00Z">
        <w:r w:rsidR="00F22841" w:rsidRPr="00131A88">
          <w:rPr>
            <w:lang w:val="en-US"/>
          </w:rPr>
          <w:t>Sinh viên nếu thấy mình đủ khả năng có thể trực tiếp ứng tuyển</w:t>
        </w:r>
      </w:ins>
      <w:r w:rsidR="00DB23B7" w:rsidRPr="00131A88">
        <w:rPr>
          <w:lang w:val="en-US"/>
        </w:rPr>
        <w:t xml:space="preserve">. </w:t>
      </w:r>
      <w:ins w:id="111" w:author="theirs" w:date="2014-01-16T01:18:00Z">
        <w:r w:rsidR="00F22841" w:rsidRPr="00131A88">
          <w:rPr>
            <w:lang w:val="en-US"/>
          </w:rPr>
          <w:t xml:space="preserve">Chiểu ngược lại, IGS hỗ trợ tính năng tạo </w:t>
        </w:r>
      </w:ins>
      <w:r w:rsidR="00D4432F" w:rsidRPr="00131A88">
        <w:rPr>
          <w:lang w:val="en-US"/>
        </w:rPr>
        <w:t>sơ yếu lí lịch điện tử</w:t>
      </w:r>
      <w:r w:rsidR="00C47F66" w:rsidRPr="00131A88">
        <w:rPr>
          <w:lang w:val="en-US"/>
        </w:rPr>
        <w:t xml:space="preserve"> (</w:t>
      </w:r>
      <w:r w:rsidR="00D4432F" w:rsidRPr="00131A88">
        <w:rPr>
          <w:lang w:val="en-US"/>
        </w:rPr>
        <w:t>CV điện tử)</w:t>
      </w:r>
      <w:ins w:id="112" w:author="theirs" w:date="2014-01-16T01:18:00Z">
        <w:r w:rsidR="00F22841" w:rsidRPr="00131A88">
          <w:rPr>
            <w:lang w:val="en-US"/>
          </w:rPr>
          <w:t xml:space="preserve">, do đó nhà </w:t>
        </w:r>
        <w:r w:rsidR="00A425E7" w:rsidRPr="00131A88">
          <w:rPr>
            <w:lang w:val="en-US"/>
          </w:rPr>
          <w:t xml:space="preserve">tuyển dụng có thể đánh giá sơ bộ về năng lực của sinh viên và nếu đáp ứng nhu cầu thì họ có thể liên </w:t>
        </w:r>
      </w:ins>
      <w:r w:rsidR="00DB23B7" w:rsidRPr="00131A88">
        <w:rPr>
          <w:lang w:val="en-US"/>
        </w:rPr>
        <w:t>hệ</w:t>
      </w:r>
      <w:ins w:id="113" w:author="theirs" w:date="2014-01-16T01:18:00Z">
        <w:r w:rsidR="00A425E7" w:rsidRPr="00131A88">
          <w:rPr>
            <w:lang w:val="en-US"/>
          </w:rPr>
          <w:t xml:space="preserve"> trực tiếp với sinh viên đó.</w:t>
        </w:r>
      </w:ins>
      <w:r w:rsidR="00266189" w:rsidRPr="00131A88">
        <w:rPr>
          <w:lang w:val="en-US"/>
        </w:rPr>
        <w:t xml:space="preserve"> Điều quan trọng ở đây là nhà tuyển dụng, doanh nghiệp có thể chủ động tìm kiếm các sinh viên phù hợp với nhu cầu tuyển dụng của mình mà không cần chờ đợi sinh viên tìm đến. Về phía sinh viên, sinh viên giỏi, có năng lực sẽ có nhiều cơ hội việc làm phù hợp với trình độ củ</w:t>
      </w:r>
      <w:r w:rsidR="00361462" w:rsidRPr="00131A88">
        <w:rPr>
          <w:lang w:val="en-US"/>
        </w:rPr>
        <w:t>a mình hơn. Về phía nhà trường, nhà trường sẽ tạo được mối quan hệ lâu dài hơn với nhiều doanh nghiệp, giúp quảng bá hình ảnh của nhà trường.</w:t>
      </w:r>
    </w:p>
    <w:p w:rsidR="006735EA" w:rsidRDefault="006735EA" w:rsidP="006735EA">
      <w:pPr>
        <w:pStyle w:val="Heading2"/>
      </w:pPr>
      <w:bookmarkStart w:id="114" w:name="_Toc382590691"/>
      <w:r>
        <w:t>Khảo sát yêu cầu phần mềm</w:t>
      </w:r>
      <w:bookmarkEnd w:id="114"/>
    </w:p>
    <w:p w:rsidR="00CE1532" w:rsidRDefault="00CE1532" w:rsidP="00CE1532">
      <w:pPr>
        <w:pStyle w:val="Heading3"/>
        <w:ind w:hanging="851"/>
        <w:rPr>
          <w:lang w:val="en-US"/>
        </w:rPr>
      </w:pPr>
      <w:bookmarkStart w:id="115" w:name="_Toc382590692"/>
      <w:r>
        <w:rPr>
          <w:lang w:val="en-US"/>
        </w:rPr>
        <w:t>Yêu cầu chức năng</w:t>
      </w:r>
      <w:bookmarkEnd w:id="115"/>
    </w:p>
    <w:tbl>
      <w:tblPr>
        <w:tblStyle w:val="TableGrid"/>
        <w:tblW w:w="0" w:type="auto"/>
        <w:tblLook w:val="04A0" w:firstRow="1" w:lastRow="0" w:firstColumn="1" w:lastColumn="0" w:noHBand="0" w:noVBand="1"/>
      </w:tblPr>
      <w:tblGrid>
        <w:gridCol w:w="704"/>
        <w:gridCol w:w="2268"/>
        <w:gridCol w:w="5805"/>
      </w:tblGrid>
      <w:tr w:rsidR="00CE1532" w:rsidTr="00CF18CA">
        <w:tc>
          <w:tcPr>
            <w:tcW w:w="704" w:type="dxa"/>
          </w:tcPr>
          <w:p w:rsidR="00CE1532" w:rsidRDefault="00CE1532" w:rsidP="00CF18CA">
            <w:pPr>
              <w:ind w:firstLine="0"/>
              <w:jc w:val="center"/>
              <w:rPr>
                <w:lang w:val="en-US"/>
              </w:rPr>
            </w:pPr>
            <w:r>
              <w:rPr>
                <w:lang w:val="en-US"/>
              </w:rPr>
              <w:t>TT</w:t>
            </w:r>
          </w:p>
        </w:tc>
        <w:tc>
          <w:tcPr>
            <w:tcW w:w="2268" w:type="dxa"/>
          </w:tcPr>
          <w:p w:rsidR="00CE1532" w:rsidRPr="00596FA4" w:rsidRDefault="00CE1532" w:rsidP="00CF18CA">
            <w:pPr>
              <w:ind w:firstLine="0"/>
              <w:jc w:val="center"/>
              <w:rPr>
                <w:b/>
                <w:lang w:val="en-US"/>
              </w:rPr>
            </w:pPr>
            <w:r w:rsidRPr="00596FA4">
              <w:rPr>
                <w:b/>
                <w:szCs w:val="26"/>
              </w:rPr>
              <w:t>Tên chức năng</w:t>
            </w:r>
          </w:p>
        </w:tc>
        <w:tc>
          <w:tcPr>
            <w:tcW w:w="5805" w:type="dxa"/>
          </w:tcPr>
          <w:p w:rsidR="00CE1532" w:rsidRPr="00596FA4" w:rsidRDefault="00CE1532" w:rsidP="00CF18CA">
            <w:pPr>
              <w:ind w:firstLine="0"/>
              <w:jc w:val="center"/>
              <w:rPr>
                <w:b/>
                <w:lang w:val="en-US"/>
              </w:rPr>
            </w:pPr>
            <w:r w:rsidRPr="00596FA4">
              <w:rPr>
                <w:b/>
                <w:szCs w:val="26"/>
              </w:rPr>
              <w:t>Mô tả chi tiết</w:t>
            </w:r>
          </w:p>
        </w:tc>
      </w:tr>
      <w:tr w:rsidR="00CE1532" w:rsidTr="00CF18CA">
        <w:tc>
          <w:tcPr>
            <w:tcW w:w="704" w:type="dxa"/>
            <w:vAlign w:val="center"/>
          </w:tcPr>
          <w:p w:rsidR="00CE1532" w:rsidRDefault="00CE1532" w:rsidP="00CF18CA">
            <w:pPr>
              <w:ind w:firstLine="0"/>
              <w:rPr>
                <w:lang w:val="en-US"/>
              </w:rPr>
            </w:pPr>
            <w:r>
              <w:rPr>
                <w:lang w:val="en-US"/>
              </w:rPr>
              <w:t>1</w:t>
            </w:r>
          </w:p>
        </w:tc>
        <w:tc>
          <w:tcPr>
            <w:tcW w:w="2268" w:type="dxa"/>
            <w:vAlign w:val="center"/>
          </w:tcPr>
          <w:p w:rsidR="00CE1532" w:rsidRDefault="00CE1532" w:rsidP="00CF18CA">
            <w:pPr>
              <w:ind w:firstLine="0"/>
              <w:rPr>
                <w:lang w:val="en-US"/>
              </w:rPr>
            </w:pPr>
            <w:r w:rsidRPr="007F24DD">
              <w:rPr>
                <w:b/>
                <w:i/>
                <w:szCs w:val="26"/>
              </w:rPr>
              <w:t xml:space="preserve">Quản </w:t>
            </w:r>
            <w:r>
              <w:rPr>
                <w:b/>
                <w:i/>
                <w:szCs w:val="26"/>
                <w:lang w:val="en-US"/>
              </w:rPr>
              <w:t>lý môn học phụ trách</w:t>
            </w:r>
          </w:p>
        </w:tc>
        <w:tc>
          <w:tcPr>
            <w:tcW w:w="5805" w:type="dxa"/>
          </w:tcPr>
          <w:p w:rsidR="00CE1532" w:rsidRDefault="00CE1532" w:rsidP="00CF18CA">
            <w:pPr>
              <w:ind w:firstLine="0"/>
              <w:rPr>
                <w:color w:val="000000"/>
                <w:lang w:val="en-US"/>
              </w:rPr>
            </w:pPr>
            <w:r>
              <w:rPr>
                <w:color w:val="000000"/>
                <w:lang w:val="en-US"/>
              </w:rPr>
              <w:t>- Tạo nhóm quản lý môn học, cho phép giảng viên tạo nhóm để quản lý môn học mà mình phụ trách</w:t>
            </w:r>
          </w:p>
          <w:p w:rsidR="00CE1532" w:rsidRDefault="00CE1532" w:rsidP="00CF18CA">
            <w:pPr>
              <w:ind w:firstLine="0"/>
              <w:rPr>
                <w:color w:val="000000"/>
                <w:lang w:val="en-US"/>
              </w:rPr>
            </w:pPr>
            <w:r>
              <w:rPr>
                <w:color w:val="000000"/>
                <w:lang w:val="en-US"/>
              </w:rPr>
              <w:t>- Tạo danh sách đề tài có qui định số sinh viên tối thiểu và tối đa cho mỗi đề tài và hạn cuối đăng kí đề tài.</w:t>
            </w:r>
          </w:p>
          <w:p w:rsidR="00CE1532" w:rsidRDefault="00CE1532" w:rsidP="00CF18CA">
            <w:pPr>
              <w:ind w:firstLine="0"/>
              <w:rPr>
                <w:color w:val="000000"/>
                <w:lang w:val="en-US"/>
              </w:rPr>
            </w:pPr>
            <w:r>
              <w:rPr>
                <w:color w:val="000000"/>
                <w:lang w:val="en-US"/>
              </w:rPr>
              <w:t>- Chia sẻ tài liệu, cho phép chia sẻ tài liệu môn học như slide môn học, tài liệu tham khảo và các tài liệu liên quan.</w:t>
            </w:r>
          </w:p>
          <w:p w:rsidR="00CE1532" w:rsidRDefault="00CE1532" w:rsidP="00CF18CA">
            <w:pPr>
              <w:ind w:firstLine="0"/>
              <w:rPr>
                <w:color w:val="000000"/>
                <w:lang w:val="en-US"/>
              </w:rPr>
            </w:pPr>
            <w:r>
              <w:rPr>
                <w:color w:val="000000"/>
                <w:lang w:val="en-US"/>
              </w:rPr>
              <w:t>- Quản lý danh sách đề tài:</w:t>
            </w:r>
          </w:p>
          <w:p w:rsidR="00CE1532" w:rsidRDefault="00CE1532" w:rsidP="00EF74DE">
            <w:pPr>
              <w:pStyle w:val="ListParagraph"/>
              <w:numPr>
                <w:ilvl w:val="0"/>
                <w:numId w:val="21"/>
              </w:numPr>
              <w:spacing w:line="360" w:lineRule="auto"/>
              <w:rPr>
                <w:color w:val="000000"/>
              </w:rPr>
            </w:pPr>
            <w:r>
              <w:rPr>
                <w:color w:val="000000"/>
              </w:rPr>
              <w:t>Đăng kí thực hiện đề tài. Khi đăng kí sẽ hiện ra danh sách đề tài tương tự với đề tài muốn đăng kí.</w:t>
            </w:r>
          </w:p>
          <w:p w:rsidR="00CE1532" w:rsidRDefault="00CE1532" w:rsidP="00EF74DE">
            <w:pPr>
              <w:pStyle w:val="ListParagraph"/>
              <w:numPr>
                <w:ilvl w:val="0"/>
                <w:numId w:val="21"/>
              </w:numPr>
              <w:spacing w:line="360" w:lineRule="auto"/>
              <w:rPr>
                <w:color w:val="000000"/>
              </w:rPr>
            </w:pPr>
            <w:r>
              <w:rPr>
                <w:color w:val="000000"/>
              </w:rPr>
              <w:t xml:space="preserve">Chấp nhận hoặc từ chối đăng kí đề tài của sinh viên, cung cấp tính năng tự động chấp nhận khi nhóm đăng kí đủ điều kiện đăng kí như số thành viên không nhỏ hơn số thành viên tối thiểu và </w:t>
            </w:r>
            <w:r>
              <w:rPr>
                <w:color w:val="000000"/>
              </w:rPr>
              <w:lastRenderedPageBreak/>
              <w:t>không lớn hơn số thành viên tối đa đã qui định từ trước</w:t>
            </w:r>
          </w:p>
          <w:p w:rsidR="00CE1532" w:rsidRDefault="00CE1532" w:rsidP="00EF74DE">
            <w:pPr>
              <w:pStyle w:val="ListParagraph"/>
              <w:numPr>
                <w:ilvl w:val="0"/>
                <w:numId w:val="21"/>
              </w:numPr>
              <w:spacing w:line="360" w:lineRule="auto"/>
              <w:rPr>
                <w:color w:val="000000"/>
              </w:rPr>
            </w:pPr>
            <w:r>
              <w:rPr>
                <w:color w:val="000000"/>
              </w:rPr>
              <w:t>Xóa đề tài hoặc sửa thông tin của một đề tài. Có thể xóa hoặc thêm một thành viên mới vào nhóm thực hiện đề tài.</w:t>
            </w:r>
          </w:p>
          <w:p w:rsidR="00CE1532" w:rsidRDefault="00CE1532" w:rsidP="00EF74DE">
            <w:pPr>
              <w:pStyle w:val="ListParagraph"/>
              <w:numPr>
                <w:ilvl w:val="0"/>
                <w:numId w:val="21"/>
              </w:numPr>
              <w:spacing w:line="360" w:lineRule="auto"/>
              <w:rPr>
                <w:color w:val="000000"/>
              </w:rPr>
            </w:pPr>
            <w:r>
              <w:rPr>
                <w:color w:val="000000"/>
              </w:rPr>
              <w:t>Xem thông tin vắn tắt của nhóm thực hiện đề tài như các thành viên của nhóm, thông kê về số lần thao tác với SVN, bài tập giao cho nhóm. Có thể biết được nhóm nào đã nộp bài, nhóm nào chưa, nhóm nào hết hạn mà chưa nộp bài</w:t>
            </w:r>
          </w:p>
          <w:p w:rsidR="00CE1532" w:rsidRDefault="00CE1532" w:rsidP="00EF74DE">
            <w:pPr>
              <w:pStyle w:val="ListParagraph"/>
              <w:numPr>
                <w:ilvl w:val="0"/>
                <w:numId w:val="21"/>
              </w:numPr>
              <w:spacing w:line="360" w:lineRule="auto"/>
              <w:rPr>
                <w:color w:val="000000"/>
              </w:rPr>
            </w:pPr>
            <w:r>
              <w:rPr>
                <w:color w:val="000000"/>
              </w:rPr>
              <w:t>Giao bài tập cho nhóm. Giao bài tập có hạn nộp nếu quá hạn mà chưa nộp thì không cho nộp nữa.</w:t>
            </w:r>
          </w:p>
          <w:p w:rsidR="00CE1532" w:rsidRDefault="00CE1532" w:rsidP="00EF74DE">
            <w:pPr>
              <w:pStyle w:val="ListParagraph"/>
              <w:numPr>
                <w:ilvl w:val="0"/>
                <w:numId w:val="21"/>
              </w:numPr>
              <w:spacing w:line="360" w:lineRule="auto"/>
              <w:rPr>
                <w:color w:val="000000"/>
              </w:rPr>
            </w:pPr>
            <w:r>
              <w:rPr>
                <w:color w:val="000000"/>
              </w:rPr>
              <w:t>Xem chi tiết về hoạt động của một nhóm.</w:t>
            </w:r>
          </w:p>
          <w:p w:rsidR="00CE1532" w:rsidRDefault="00CE1532" w:rsidP="00EF74DE">
            <w:pPr>
              <w:pStyle w:val="ListParagraph"/>
              <w:numPr>
                <w:ilvl w:val="0"/>
                <w:numId w:val="21"/>
              </w:numPr>
              <w:spacing w:line="360" w:lineRule="auto"/>
              <w:rPr>
                <w:color w:val="000000"/>
              </w:rPr>
            </w:pPr>
            <w:r>
              <w:rPr>
                <w:color w:val="000000"/>
              </w:rPr>
              <w:t>Đánh giá và cho điểm nhóm</w:t>
            </w:r>
          </w:p>
          <w:p w:rsidR="00CE1532" w:rsidRDefault="00CE1532" w:rsidP="00CF18CA">
            <w:pPr>
              <w:ind w:firstLine="0"/>
              <w:rPr>
                <w:lang w:val="en-US"/>
              </w:rPr>
            </w:pPr>
          </w:p>
        </w:tc>
      </w:tr>
      <w:tr w:rsidR="00CE1532" w:rsidTr="00CF18CA">
        <w:tc>
          <w:tcPr>
            <w:tcW w:w="704" w:type="dxa"/>
            <w:vAlign w:val="center"/>
          </w:tcPr>
          <w:p w:rsidR="00CE1532" w:rsidRDefault="00CE1532" w:rsidP="00CF18CA">
            <w:pPr>
              <w:ind w:firstLine="0"/>
              <w:rPr>
                <w:lang w:val="en-US"/>
              </w:rPr>
            </w:pPr>
            <w:r>
              <w:rPr>
                <w:lang w:val="en-US"/>
              </w:rPr>
              <w:lastRenderedPageBreak/>
              <w:t>2</w:t>
            </w:r>
          </w:p>
        </w:tc>
        <w:tc>
          <w:tcPr>
            <w:tcW w:w="2268" w:type="dxa"/>
            <w:vAlign w:val="center"/>
          </w:tcPr>
          <w:p w:rsidR="00CE1532" w:rsidRPr="007F24DD" w:rsidRDefault="00CE1532" w:rsidP="00CF18CA">
            <w:pPr>
              <w:ind w:firstLine="0"/>
              <w:rPr>
                <w:b/>
                <w:i/>
                <w:szCs w:val="26"/>
              </w:rPr>
            </w:pPr>
            <w:r>
              <w:rPr>
                <w:b/>
                <w:i/>
                <w:szCs w:val="26"/>
                <w:lang w:val="en-US"/>
              </w:rPr>
              <w:t>Quản lý đồ án</w:t>
            </w:r>
          </w:p>
        </w:tc>
        <w:tc>
          <w:tcPr>
            <w:tcW w:w="5805" w:type="dxa"/>
          </w:tcPr>
          <w:p w:rsidR="00CE1532" w:rsidRDefault="00CE1532" w:rsidP="00CF18CA">
            <w:pPr>
              <w:ind w:firstLine="0"/>
              <w:rPr>
                <w:szCs w:val="26"/>
                <w:lang w:val="en-US"/>
              </w:rPr>
            </w:pPr>
            <w:r>
              <w:rPr>
                <w:szCs w:val="26"/>
                <w:lang w:val="en-US"/>
              </w:rPr>
              <w:t>- Xem danh sách đồ án tham gia. Biết được đồ án nào có bài tập gần đến hạn nộp, đồ án nào hết hạn nộp, đồ án nào đã nộp.</w:t>
            </w:r>
          </w:p>
          <w:p w:rsidR="00CE1532" w:rsidRDefault="00CE1532" w:rsidP="00CF18CA">
            <w:pPr>
              <w:ind w:firstLine="0"/>
              <w:rPr>
                <w:szCs w:val="26"/>
                <w:lang w:val="en-US"/>
              </w:rPr>
            </w:pPr>
            <w:r>
              <w:rPr>
                <w:szCs w:val="26"/>
                <w:lang w:val="en-US"/>
              </w:rPr>
              <w:t>- Nộp bài tập. Sau khi nộp xong sinh viên có quyền nộp lại nếu con trong thời hạn nộp.</w:t>
            </w:r>
          </w:p>
          <w:p w:rsidR="00CE1532" w:rsidRDefault="00CE1532" w:rsidP="00CF18CA">
            <w:pPr>
              <w:ind w:firstLine="0"/>
              <w:rPr>
                <w:szCs w:val="26"/>
                <w:lang w:val="en-US"/>
              </w:rPr>
            </w:pPr>
            <w:r>
              <w:rPr>
                <w:szCs w:val="26"/>
                <w:lang w:val="en-US"/>
              </w:rPr>
              <w:t>- Thực hiện đồ án:</w:t>
            </w:r>
          </w:p>
          <w:p w:rsidR="00CE1532" w:rsidRDefault="00CE1532" w:rsidP="00EF74DE">
            <w:pPr>
              <w:pStyle w:val="ListParagraph"/>
              <w:numPr>
                <w:ilvl w:val="0"/>
                <w:numId w:val="22"/>
              </w:numPr>
              <w:spacing w:line="360" w:lineRule="auto"/>
            </w:pPr>
            <w:r>
              <w:t>Chia sẻ tài liệu co các thành viên trong nhóm, có thể thiết lập cho ai xem được. Các thành viên trong nhóm xem hay tất cả mọi người đều xem được</w:t>
            </w:r>
          </w:p>
          <w:p w:rsidR="00CE1532" w:rsidRDefault="00CE1532" w:rsidP="00EF74DE">
            <w:pPr>
              <w:pStyle w:val="ListParagraph"/>
              <w:numPr>
                <w:ilvl w:val="0"/>
                <w:numId w:val="22"/>
              </w:numPr>
              <w:spacing w:line="360" w:lineRule="auto"/>
            </w:pPr>
            <w:r>
              <w:t xml:space="preserve">Thảo luận nhóm. Thành viên sẽ tạo đề tài để mọi người cùng thao luận và đưa ra hướng giải </w:t>
            </w:r>
            <w:r>
              <w:lastRenderedPageBreak/>
              <w:t>quyết. Hỗ trợ tính năng chat nhóm để các thành viên có thể trao đổi thuận tiện và nhanh chóng hơn</w:t>
            </w:r>
          </w:p>
          <w:p w:rsidR="00CE1532" w:rsidRDefault="00CE1532" w:rsidP="00EF74DE">
            <w:pPr>
              <w:pStyle w:val="ListParagraph"/>
              <w:numPr>
                <w:ilvl w:val="0"/>
                <w:numId w:val="22"/>
              </w:numPr>
              <w:spacing w:line="360" w:lineRule="auto"/>
            </w:pPr>
            <w:r>
              <w:t>Yêu cầu kho lưu trữ SVN. Sau khi yêu cầu tạo kho lưu trữ SVN nếu được chấp nhận thì sẽ hiển thị đường dẫn của kho SVN trên giao diện nhóm để mọi người có thể tiến hành tương tác với SVN</w:t>
            </w:r>
          </w:p>
          <w:p w:rsidR="00CE1532" w:rsidRDefault="00CE1532" w:rsidP="00EF74DE">
            <w:pPr>
              <w:pStyle w:val="ListParagraph"/>
              <w:numPr>
                <w:ilvl w:val="0"/>
                <w:numId w:val="22"/>
              </w:numPr>
              <w:spacing w:line="360" w:lineRule="auto"/>
            </w:pPr>
            <w:r>
              <w:t>Lưu vết lại quá trình tương tác của các thành viên với SVN. Các thông tin như thành viên nào tương tác, nội dung tương tác là gì, thêm tập tin nào, xóa tập tin nào hay cập nhật tập tìn nào đều được lưu vết lại</w:t>
            </w:r>
          </w:p>
          <w:p w:rsidR="00CE1532" w:rsidRDefault="00CE1532" w:rsidP="00EF74DE">
            <w:pPr>
              <w:pStyle w:val="ListParagraph"/>
              <w:numPr>
                <w:ilvl w:val="0"/>
                <w:numId w:val="22"/>
              </w:numPr>
              <w:spacing w:line="360" w:lineRule="auto"/>
              <w:rPr>
                <w:color w:val="000000"/>
              </w:rPr>
            </w:pPr>
            <w:r>
              <w:t>Thống kê lại số lượng tương tác SVN của từng thành viên.</w:t>
            </w:r>
          </w:p>
        </w:tc>
      </w:tr>
      <w:tr w:rsidR="00CE1532" w:rsidTr="00CF18CA">
        <w:tc>
          <w:tcPr>
            <w:tcW w:w="704" w:type="dxa"/>
            <w:vAlign w:val="center"/>
          </w:tcPr>
          <w:p w:rsidR="00CE1532" w:rsidRDefault="00CE1532" w:rsidP="00CF18CA">
            <w:pPr>
              <w:ind w:firstLine="0"/>
              <w:rPr>
                <w:lang w:val="en-US"/>
              </w:rPr>
            </w:pPr>
            <w:r>
              <w:rPr>
                <w:lang w:val="en-US"/>
              </w:rPr>
              <w:lastRenderedPageBreak/>
              <w:t>3</w:t>
            </w:r>
          </w:p>
        </w:tc>
        <w:tc>
          <w:tcPr>
            <w:tcW w:w="2268" w:type="dxa"/>
            <w:vAlign w:val="center"/>
          </w:tcPr>
          <w:p w:rsidR="00CE1532" w:rsidRDefault="00CE1532" w:rsidP="00CF18CA">
            <w:pPr>
              <w:ind w:firstLine="0"/>
              <w:rPr>
                <w:b/>
                <w:i/>
                <w:szCs w:val="26"/>
                <w:lang w:val="en-US"/>
              </w:rPr>
            </w:pPr>
            <w:r w:rsidRPr="007F24DD">
              <w:rPr>
                <w:b/>
                <w:i/>
                <w:szCs w:val="26"/>
              </w:rPr>
              <w:t>Quả</w:t>
            </w:r>
            <w:r>
              <w:rPr>
                <w:b/>
                <w:i/>
                <w:szCs w:val="26"/>
              </w:rPr>
              <w:t>n lý CV điện tử</w:t>
            </w:r>
          </w:p>
        </w:tc>
        <w:tc>
          <w:tcPr>
            <w:tcW w:w="5805" w:type="dxa"/>
          </w:tcPr>
          <w:p w:rsidR="00CE1532" w:rsidRDefault="00CE1532" w:rsidP="00CF18CA">
            <w:pPr>
              <w:ind w:firstLine="0"/>
              <w:rPr>
                <w:lang w:val="en-US"/>
              </w:rPr>
            </w:pPr>
            <w:r>
              <w:rPr>
                <w:lang w:val="en-US"/>
              </w:rPr>
              <w:t>- Cập nhật thông tin cá nhân.</w:t>
            </w:r>
          </w:p>
          <w:p w:rsidR="00CE1532" w:rsidRDefault="00CE1532" w:rsidP="00CF18CA">
            <w:pPr>
              <w:ind w:firstLine="0"/>
              <w:rPr>
                <w:lang w:val="en-US"/>
              </w:rPr>
            </w:pPr>
            <w:r>
              <w:rPr>
                <w:lang w:val="en-US"/>
              </w:rPr>
              <w:t>- Tạo/chỉnh sửa/xóa kĩ năng mà sinh viên có được trong quá trình học tập tại trường.</w:t>
            </w:r>
          </w:p>
          <w:p w:rsidR="00CE1532" w:rsidRDefault="00CE1532" w:rsidP="00CF18CA">
            <w:pPr>
              <w:ind w:firstLine="0"/>
              <w:rPr>
                <w:lang w:val="en-US"/>
              </w:rPr>
            </w:pPr>
            <w:r>
              <w:rPr>
                <w:lang w:val="en-US"/>
              </w:rPr>
              <w:t>- Tạo/chỉnh sửa/xóa các giải thưởng có được trong và ngoài trường.</w:t>
            </w:r>
          </w:p>
          <w:p w:rsidR="00CE1532" w:rsidRDefault="00CE1532" w:rsidP="00CF18CA">
            <w:pPr>
              <w:ind w:firstLine="0"/>
              <w:rPr>
                <w:szCs w:val="26"/>
                <w:lang w:val="en-US"/>
              </w:rPr>
            </w:pPr>
            <w:r>
              <w:rPr>
                <w:lang w:val="en-US"/>
              </w:rPr>
              <w:t>- Chỉnh sửa cho phép người khác xem được những đồ án nào mà sinh viên tham gia. Ban đầu, mặc định sẽ hiện tất cả các đồ án mà sinh viên đã làm. Về sau sinh viên có thể chỉnh sửa cho hiển thị những đồ án đã tham gia mà mình muốn.</w:t>
            </w:r>
          </w:p>
        </w:tc>
      </w:tr>
      <w:tr w:rsidR="00CE1532" w:rsidTr="00CF18CA">
        <w:tc>
          <w:tcPr>
            <w:tcW w:w="704" w:type="dxa"/>
            <w:vAlign w:val="center"/>
          </w:tcPr>
          <w:p w:rsidR="00CE1532" w:rsidRDefault="00CE1532" w:rsidP="00CF18CA">
            <w:pPr>
              <w:ind w:firstLine="0"/>
              <w:rPr>
                <w:lang w:val="en-US"/>
              </w:rPr>
            </w:pPr>
            <w:r>
              <w:rPr>
                <w:lang w:val="en-US"/>
              </w:rPr>
              <w:t>4</w:t>
            </w:r>
          </w:p>
        </w:tc>
        <w:tc>
          <w:tcPr>
            <w:tcW w:w="2268" w:type="dxa"/>
            <w:vAlign w:val="center"/>
          </w:tcPr>
          <w:p w:rsidR="00CE1532" w:rsidRPr="007F24DD" w:rsidRDefault="00CE1532" w:rsidP="00CF18CA">
            <w:pPr>
              <w:ind w:firstLine="0"/>
              <w:jc w:val="left"/>
              <w:rPr>
                <w:b/>
                <w:i/>
                <w:szCs w:val="26"/>
              </w:rPr>
            </w:pPr>
            <w:r>
              <w:rPr>
                <w:b/>
                <w:i/>
                <w:szCs w:val="26"/>
                <w:lang w:val="en-US"/>
              </w:rPr>
              <w:t>Quản trị thành viên</w:t>
            </w:r>
          </w:p>
        </w:tc>
        <w:tc>
          <w:tcPr>
            <w:tcW w:w="5805" w:type="dxa"/>
          </w:tcPr>
          <w:p w:rsidR="00CE1532" w:rsidRDefault="00CE1532" w:rsidP="00CF18CA">
            <w:pPr>
              <w:ind w:firstLine="0"/>
              <w:rPr>
                <w:lang w:val="en-US"/>
              </w:rPr>
            </w:pPr>
            <w:r>
              <w:rPr>
                <w:lang w:val="en-US"/>
              </w:rPr>
              <w:t xml:space="preserve">Tạo/chỉnh sửa/xóa thành viên. Hỗ trợ tạo danh sách thành viên từ tập tin excel. Tạo danh sách sinh từ tập tin excel thông tin theo thứ tự tên đăng nhập </w:t>
            </w:r>
            <w:r>
              <w:rPr>
                <w:lang w:val="en-US"/>
              </w:rPr>
              <w:lastRenderedPageBreak/>
              <w:t>(username), tên hiển thị (name), email, khoa đang theo học (faculty)</w:t>
            </w:r>
          </w:p>
        </w:tc>
      </w:tr>
      <w:tr w:rsidR="00CE1532" w:rsidTr="00CF18CA">
        <w:tc>
          <w:tcPr>
            <w:tcW w:w="704" w:type="dxa"/>
            <w:vAlign w:val="center"/>
          </w:tcPr>
          <w:p w:rsidR="00CE1532" w:rsidRDefault="00CE1532" w:rsidP="00CF18CA">
            <w:pPr>
              <w:ind w:firstLine="0"/>
              <w:rPr>
                <w:lang w:val="en-US"/>
              </w:rPr>
            </w:pPr>
            <w:r>
              <w:rPr>
                <w:lang w:val="en-US"/>
              </w:rPr>
              <w:lastRenderedPageBreak/>
              <w:t>5</w:t>
            </w:r>
          </w:p>
        </w:tc>
        <w:tc>
          <w:tcPr>
            <w:tcW w:w="2268" w:type="dxa"/>
            <w:vAlign w:val="center"/>
          </w:tcPr>
          <w:p w:rsidR="00CE1532" w:rsidRDefault="00CE1532" w:rsidP="00CF18CA">
            <w:pPr>
              <w:ind w:firstLine="0"/>
              <w:rPr>
                <w:b/>
                <w:i/>
                <w:szCs w:val="26"/>
                <w:lang w:val="en-US"/>
              </w:rPr>
            </w:pPr>
            <w:r>
              <w:rPr>
                <w:b/>
                <w:i/>
                <w:szCs w:val="26"/>
                <w:lang w:val="en-US"/>
              </w:rPr>
              <w:t>Quản lý cung cấp kho SVN</w:t>
            </w:r>
          </w:p>
        </w:tc>
        <w:tc>
          <w:tcPr>
            <w:tcW w:w="5805" w:type="dxa"/>
          </w:tcPr>
          <w:p w:rsidR="00CE1532" w:rsidRDefault="00CE1532" w:rsidP="00CF18CA">
            <w:pPr>
              <w:ind w:firstLine="0"/>
              <w:rPr>
                <w:lang w:val="en-US"/>
              </w:rPr>
            </w:pPr>
            <w:r>
              <w:rPr>
                <w:szCs w:val="26"/>
                <w:lang w:val="en-US"/>
              </w:rPr>
              <w:t>Tạo kho lưu trữ từ mạng xã hội. Tạo kho lưu trữ và tự động thêm các thành viên vào cũng như cấp cho những thành viên này các quyền commit và update</w:t>
            </w:r>
          </w:p>
        </w:tc>
      </w:tr>
      <w:tr w:rsidR="00CE1532" w:rsidTr="00CF18CA">
        <w:tc>
          <w:tcPr>
            <w:tcW w:w="704" w:type="dxa"/>
            <w:vAlign w:val="center"/>
          </w:tcPr>
          <w:p w:rsidR="00CE1532" w:rsidRDefault="00CE1532" w:rsidP="00CF18CA">
            <w:pPr>
              <w:ind w:firstLine="0"/>
              <w:rPr>
                <w:lang w:val="en-US"/>
              </w:rPr>
            </w:pPr>
            <w:r>
              <w:rPr>
                <w:szCs w:val="26"/>
              </w:rPr>
              <w:t>6</w:t>
            </w:r>
          </w:p>
        </w:tc>
        <w:tc>
          <w:tcPr>
            <w:tcW w:w="2268" w:type="dxa"/>
            <w:vAlign w:val="center"/>
          </w:tcPr>
          <w:p w:rsidR="00CE1532" w:rsidRDefault="00CE1532" w:rsidP="00CF18CA">
            <w:pPr>
              <w:ind w:firstLine="0"/>
              <w:jc w:val="left"/>
              <w:rPr>
                <w:b/>
                <w:i/>
                <w:szCs w:val="26"/>
                <w:lang w:val="en-US"/>
              </w:rPr>
            </w:pPr>
            <w:r w:rsidRPr="007F24DD">
              <w:rPr>
                <w:b/>
                <w:i/>
                <w:szCs w:val="26"/>
              </w:rPr>
              <w:t>Đăng nhập, xác thực và phân quyền</w:t>
            </w:r>
          </w:p>
        </w:tc>
        <w:tc>
          <w:tcPr>
            <w:tcW w:w="5805" w:type="dxa"/>
          </w:tcPr>
          <w:p w:rsidR="00CE1532" w:rsidRPr="007F24DD" w:rsidRDefault="00CE1532" w:rsidP="00CF18CA">
            <w:pPr>
              <w:ind w:firstLine="0"/>
              <w:rPr>
                <w:szCs w:val="26"/>
              </w:rPr>
            </w:pPr>
            <w:r>
              <w:rPr>
                <w:szCs w:val="26"/>
                <w:lang w:val="en-US"/>
              </w:rPr>
              <w:t xml:space="preserve">- </w:t>
            </w:r>
            <w:r w:rsidRPr="007F24DD">
              <w:rPr>
                <w:szCs w:val="26"/>
              </w:rPr>
              <w:t>Người sử dụng đăng nhập một lần sau đó truy cập sử dụng các chức năng trên phần mềm một cách thống nhất.</w:t>
            </w:r>
          </w:p>
          <w:p w:rsidR="00CE1532" w:rsidRPr="007B6A44" w:rsidRDefault="00CE1532" w:rsidP="00153E84">
            <w:pPr>
              <w:ind w:firstLine="0"/>
              <w:rPr>
                <w:szCs w:val="26"/>
                <w:lang w:val="en-US"/>
              </w:rPr>
            </w:pPr>
            <w:r>
              <w:rPr>
                <w:szCs w:val="26"/>
                <w:lang w:val="en-US"/>
              </w:rPr>
              <w:t xml:space="preserve">- </w:t>
            </w:r>
            <w:r w:rsidRPr="007F24DD">
              <w:rPr>
                <w:szCs w:val="26"/>
              </w:rPr>
              <w:t>Áp dụng cơ chế phân quyền truy cập theo</w:t>
            </w:r>
            <w:r w:rsidR="00153E84">
              <w:rPr>
                <w:szCs w:val="26"/>
                <w:lang w:val="en-US"/>
              </w:rPr>
              <w:t xml:space="preserve"> loại thành viên</w:t>
            </w:r>
            <w:r>
              <w:rPr>
                <w:szCs w:val="26"/>
                <w:lang w:val="en-US"/>
              </w:rPr>
              <w:t>.</w:t>
            </w:r>
          </w:p>
        </w:tc>
      </w:tr>
      <w:tr w:rsidR="00CE1532" w:rsidTr="00CF18CA">
        <w:tc>
          <w:tcPr>
            <w:tcW w:w="704" w:type="dxa"/>
            <w:vAlign w:val="center"/>
          </w:tcPr>
          <w:p w:rsidR="00CE1532" w:rsidRPr="007B6A44" w:rsidRDefault="00CE1532" w:rsidP="00CF18CA">
            <w:pPr>
              <w:ind w:firstLine="0"/>
              <w:rPr>
                <w:szCs w:val="26"/>
                <w:lang w:val="en-US"/>
              </w:rPr>
            </w:pPr>
            <w:r>
              <w:rPr>
                <w:szCs w:val="26"/>
                <w:lang w:val="en-US"/>
              </w:rPr>
              <w:t>7</w:t>
            </w:r>
          </w:p>
        </w:tc>
        <w:tc>
          <w:tcPr>
            <w:tcW w:w="2268" w:type="dxa"/>
            <w:vAlign w:val="center"/>
          </w:tcPr>
          <w:p w:rsidR="00CE1532" w:rsidRPr="007F24DD" w:rsidRDefault="00CE1532" w:rsidP="00CF18CA">
            <w:pPr>
              <w:ind w:firstLine="0"/>
              <w:jc w:val="left"/>
              <w:rPr>
                <w:b/>
                <w:i/>
                <w:szCs w:val="26"/>
              </w:rPr>
            </w:pPr>
            <w:r w:rsidRPr="007F24DD">
              <w:rPr>
                <w:b/>
                <w:i/>
                <w:szCs w:val="26"/>
              </w:rPr>
              <w:t>Chức năng tìm kiếm thông tin</w:t>
            </w:r>
          </w:p>
        </w:tc>
        <w:tc>
          <w:tcPr>
            <w:tcW w:w="5805" w:type="dxa"/>
          </w:tcPr>
          <w:p w:rsidR="00CE1532" w:rsidRPr="005A71EB" w:rsidRDefault="00CE1532" w:rsidP="005A71EB">
            <w:pPr>
              <w:keepNext/>
              <w:ind w:firstLine="0"/>
              <w:rPr>
                <w:szCs w:val="26"/>
                <w:lang w:val="en-US"/>
              </w:rPr>
            </w:pPr>
            <w:r w:rsidRPr="007F24DD">
              <w:rPr>
                <w:szCs w:val="26"/>
              </w:rPr>
              <w:t xml:space="preserve">Tìm kiếm thông tin trong một phần hoặc toàn bộ thông tin trên </w:t>
            </w:r>
            <w:r w:rsidR="005A71EB">
              <w:rPr>
                <w:szCs w:val="26"/>
                <w:lang w:val="en-US"/>
              </w:rPr>
              <w:t>hệ thống</w:t>
            </w:r>
          </w:p>
        </w:tc>
      </w:tr>
    </w:tbl>
    <w:p w:rsidR="00570F01" w:rsidRPr="001E7186" w:rsidRDefault="00570F01" w:rsidP="001E7186">
      <w:pPr>
        <w:pStyle w:val="Caption"/>
        <w:spacing w:before="240"/>
        <w:rPr>
          <w:b/>
          <w:lang w:val="en-US"/>
        </w:rPr>
      </w:pPr>
      <w:bookmarkStart w:id="116" w:name="_Toc382590766"/>
      <w:r w:rsidRPr="001E7186">
        <w:rPr>
          <w:b/>
        </w:rPr>
        <w:t xml:space="preserve">Bảng </w:t>
      </w:r>
      <w:r w:rsidR="00960991">
        <w:rPr>
          <w:b/>
        </w:rPr>
        <w:fldChar w:fldCharType="begin"/>
      </w:r>
      <w:r w:rsidR="00960991">
        <w:rPr>
          <w:b/>
        </w:rPr>
        <w:instrText xml:space="preserve"> STYLEREF 1 \s </w:instrText>
      </w:r>
      <w:r w:rsidR="00960991">
        <w:rPr>
          <w:b/>
        </w:rPr>
        <w:fldChar w:fldCharType="separate"/>
      </w:r>
      <w:r w:rsidR="0012781D">
        <w:rPr>
          <w:b/>
          <w:noProof/>
        </w:rPr>
        <w:t>1</w:t>
      </w:r>
      <w:r w:rsidR="00960991">
        <w:rPr>
          <w:b/>
        </w:rPr>
        <w:fldChar w:fldCharType="end"/>
      </w:r>
      <w:r w:rsidR="00960991">
        <w:rPr>
          <w:b/>
        </w:rPr>
        <w:t>.</w:t>
      </w:r>
      <w:r w:rsidR="00960991">
        <w:rPr>
          <w:b/>
        </w:rPr>
        <w:fldChar w:fldCharType="begin"/>
      </w:r>
      <w:r w:rsidR="00960991">
        <w:rPr>
          <w:b/>
        </w:rPr>
        <w:instrText xml:space="preserve"> SEQ Bảng \* ARABIC \s 1 </w:instrText>
      </w:r>
      <w:r w:rsidR="00960991">
        <w:rPr>
          <w:b/>
        </w:rPr>
        <w:fldChar w:fldCharType="separate"/>
      </w:r>
      <w:r w:rsidR="0012781D">
        <w:rPr>
          <w:b/>
          <w:noProof/>
        </w:rPr>
        <w:t>1</w:t>
      </w:r>
      <w:r w:rsidR="00960991">
        <w:rPr>
          <w:b/>
        </w:rPr>
        <w:fldChar w:fldCharType="end"/>
      </w:r>
      <w:r w:rsidR="001E7186" w:rsidRPr="001E7186">
        <w:rPr>
          <w:b/>
          <w:lang w:val="en-US"/>
        </w:rPr>
        <w:t xml:space="preserve"> Yêu cầu tính năng của IGS</w:t>
      </w:r>
      <w:bookmarkEnd w:id="116"/>
    </w:p>
    <w:p w:rsidR="00CE1532" w:rsidRDefault="00CE1532" w:rsidP="00CE1532">
      <w:pPr>
        <w:pStyle w:val="Heading3"/>
        <w:ind w:left="1078" w:hanging="851"/>
        <w:rPr>
          <w:lang w:val="en-US"/>
        </w:rPr>
      </w:pPr>
      <w:bookmarkStart w:id="117" w:name="_Toc382590693"/>
      <w:r>
        <w:rPr>
          <w:lang w:val="en-US"/>
        </w:rPr>
        <w:t>Yêu cầu phi chức năng</w:t>
      </w:r>
      <w:bookmarkEnd w:id="117"/>
    </w:p>
    <w:tbl>
      <w:tblPr>
        <w:tblStyle w:val="TableGrid"/>
        <w:tblW w:w="0" w:type="auto"/>
        <w:tblLook w:val="04A0" w:firstRow="1" w:lastRow="0" w:firstColumn="1" w:lastColumn="0" w:noHBand="0" w:noVBand="1"/>
      </w:tblPr>
      <w:tblGrid>
        <w:gridCol w:w="1129"/>
        <w:gridCol w:w="7648"/>
      </w:tblGrid>
      <w:tr w:rsidR="0031075D" w:rsidTr="0031075D">
        <w:tc>
          <w:tcPr>
            <w:tcW w:w="1129" w:type="dxa"/>
          </w:tcPr>
          <w:p w:rsidR="0031075D" w:rsidRPr="0031075D" w:rsidRDefault="0031075D" w:rsidP="0031075D">
            <w:pPr>
              <w:ind w:firstLine="0"/>
              <w:jc w:val="center"/>
              <w:rPr>
                <w:b/>
                <w:lang w:val="en-US"/>
              </w:rPr>
            </w:pPr>
            <w:r w:rsidRPr="0031075D">
              <w:rPr>
                <w:b/>
                <w:lang w:val="en-US"/>
              </w:rPr>
              <w:t>STT</w:t>
            </w:r>
          </w:p>
        </w:tc>
        <w:tc>
          <w:tcPr>
            <w:tcW w:w="7648" w:type="dxa"/>
          </w:tcPr>
          <w:p w:rsidR="0031075D" w:rsidRPr="0031075D" w:rsidRDefault="0031075D" w:rsidP="0031075D">
            <w:pPr>
              <w:ind w:firstLine="0"/>
              <w:jc w:val="center"/>
              <w:rPr>
                <w:b/>
                <w:lang w:val="en-US"/>
              </w:rPr>
            </w:pPr>
            <w:r w:rsidRPr="0031075D">
              <w:rPr>
                <w:b/>
                <w:lang w:val="en-US"/>
              </w:rPr>
              <w:t>Mô tả</w:t>
            </w:r>
          </w:p>
        </w:tc>
      </w:tr>
      <w:tr w:rsidR="0031075D" w:rsidTr="0031075D">
        <w:tc>
          <w:tcPr>
            <w:tcW w:w="1129" w:type="dxa"/>
          </w:tcPr>
          <w:p w:rsidR="0031075D" w:rsidRDefault="0031075D" w:rsidP="0031075D">
            <w:pPr>
              <w:ind w:firstLine="0"/>
              <w:jc w:val="center"/>
              <w:rPr>
                <w:lang w:val="en-US"/>
              </w:rPr>
            </w:pPr>
            <w:r>
              <w:rPr>
                <w:lang w:val="en-US"/>
              </w:rPr>
              <w:t>1</w:t>
            </w:r>
          </w:p>
        </w:tc>
        <w:tc>
          <w:tcPr>
            <w:tcW w:w="7648" w:type="dxa"/>
          </w:tcPr>
          <w:p w:rsidR="0031075D" w:rsidRDefault="0031075D" w:rsidP="0031075D">
            <w:pPr>
              <w:ind w:firstLine="0"/>
              <w:rPr>
                <w:lang w:val="en-US"/>
              </w:rPr>
            </w:pPr>
            <w:r w:rsidRPr="007F24DD">
              <w:rPr>
                <w:szCs w:val="26"/>
                <w:lang w:val="sv-SE"/>
              </w:rPr>
              <w:t>Phần mềm hoạt động trên môi trường Internet (web-base) và cho phép nhiều người dùng cùng truy cập vào sử dụng cùng một lúc</w:t>
            </w:r>
          </w:p>
        </w:tc>
      </w:tr>
      <w:tr w:rsidR="0031075D" w:rsidTr="0031075D">
        <w:tc>
          <w:tcPr>
            <w:tcW w:w="1129" w:type="dxa"/>
          </w:tcPr>
          <w:p w:rsidR="0031075D" w:rsidRDefault="0031075D" w:rsidP="0031075D">
            <w:pPr>
              <w:ind w:firstLine="0"/>
              <w:jc w:val="center"/>
              <w:rPr>
                <w:lang w:val="en-US"/>
              </w:rPr>
            </w:pPr>
            <w:r>
              <w:rPr>
                <w:lang w:val="en-US"/>
              </w:rPr>
              <w:t>2</w:t>
            </w:r>
          </w:p>
        </w:tc>
        <w:tc>
          <w:tcPr>
            <w:tcW w:w="7648" w:type="dxa"/>
          </w:tcPr>
          <w:p w:rsidR="0031075D" w:rsidRDefault="0031075D" w:rsidP="0031075D">
            <w:pPr>
              <w:ind w:firstLine="0"/>
              <w:rPr>
                <w:lang w:val="en-US"/>
              </w:rPr>
            </w:pPr>
            <w:r w:rsidRPr="007F24DD">
              <w:rPr>
                <w:szCs w:val="26"/>
                <w:lang w:val="sv-SE"/>
              </w:rPr>
              <w:t>Giao diện được trình bày khoa học, hợp lý và đảm bảo mỹ thuật hài hòa với mục đích của phần mềm</w:t>
            </w:r>
          </w:p>
        </w:tc>
      </w:tr>
      <w:tr w:rsidR="0031075D" w:rsidTr="0031075D">
        <w:tc>
          <w:tcPr>
            <w:tcW w:w="1129" w:type="dxa"/>
          </w:tcPr>
          <w:p w:rsidR="0031075D" w:rsidRDefault="0031075D" w:rsidP="0031075D">
            <w:pPr>
              <w:ind w:firstLine="0"/>
              <w:jc w:val="center"/>
              <w:rPr>
                <w:lang w:val="en-US"/>
              </w:rPr>
            </w:pPr>
            <w:r>
              <w:rPr>
                <w:lang w:val="en-US"/>
              </w:rPr>
              <w:t>3</w:t>
            </w:r>
          </w:p>
        </w:tc>
        <w:tc>
          <w:tcPr>
            <w:tcW w:w="7648" w:type="dxa"/>
          </w:tcPr>
          <w:p w:rsidR="0031075D" w:rsidRDefault="0031075D" w:rsidP="00960991">
            <w:pPr>
              <w:keepNext/>
              <w:ind w:firstLine="0"/>
              <w:rPr>
                <w:lang w:val="en-US"/>
              </w:rPr>
            </w:pPr>
            <w:r>
              <w:rPr>
                <w:szCs w:val="26"/>
                <w:lang w:val="sv-SE"/>
              </w:rPr>
              <w:t>Có cơ chế sao lưu và phục hồi dữ liệu khi gặp sự cố</w:t>
            </w:r>
          </w:p>
        </w:tc>
      </w:tr>
    </w:tbl>
    <w:p w:rsidR="0031075D" w:rsidRPr="00960991" w:rsidRDefault="00960991" w:rsidP="00960991">
      <w:pPr>
        <w:pStyle w:val="Caption"/>
        <w:rPr>
          <w:b/>
          <w:lang w:val="en-US"/>
        </w:rPr>
      </w:pPr>
      <w:bookmarkStart w:id="118" w:name="_Toc382590767"/>
      <w:r w:rsidRPr="00960991">
        <w:rPr>
          <w:b/>
        </w:rPr>
        <w:t xml:space="preserve">Bảng </w:t>
      </w:r>
      <w:r w:rsidRPr="00960991">
        <w:rPr>
          <w:b/>
        </w:rPr>
        <w:fldChar w:fldCharType="begin"/>
      </w:r>
      <w:r w:rsidRPr="00960991">
        <w:rPr>
          <w:b/>
        </w:rPr>
        <w:instrText xml:space="preserve"> STYLEREF 1 \s </w:instrText>
      </w:r>
      <w:r w:rsidRPr="00960991">
        <w:rPr>
          <w:b/>
        </w:rPr>
        <w:fldChar w:fldCharType="separate"/>
      </w:r>
      <w:r w:rsidR="0012781D">
        <w:rPr>
          <w:b/>
          <w:noProof/>
        </w:rPr>
        <w:t>1</w:t>
      </w:r>
      <w:r w:rsidRPr="00960991">
        <w:rPr>
          <w:b/>
        </w:rPr>
        <w:fldChar w:fldCharType="end"/>
      </w:r>
      <w:r w:rsidRPr="00960991">
        <w:rPr>
          <w:b/>
        </w:rPr>
        <w:t>.</w:t>
      </w:r>
      <w:r w:rsidRPr="00960991">
        <w:rPr>
          <w:b/>
        </w:rPr>
        <w:fldChar w:fldCharType="begin"/>
      </w:r>
      <w:r w:rsidRPr="00960991">
        <w:rPr>
          <w:b/>
        </w:rPr>
        <w:instrText xml:space="preserve"> SEQ Bảng \* ARABIC \s 1 </w:instrText>
      </w:r>
      <w:r w:rsidRPr="00960991">
        <w:rPr>
          <w:b/>
        </w:rPr>
        <w:fldChar w:fldCharType="separate"/>
      </w:r>
      <w:r w:rsidR="0012781D">
        <w:rPr>
          <w:b/>
          <w:noProof/>
        </w:rPr>
        <w:t>2</w:t>
      </w:r>
      <w:r w:rsidRPr="00960991">
        <w:rPr>
          <w:b/>
        </w:rPr>
        <w:fldChar w:fldCharType="end"/>
      </w:r>
      <w:r w:rsidRPr="00960991">
        <w:rPr>
          <w:b/>
          <w:lang w:val="en-US"/>
        </w:rPr>
        <w:t xml:space="preserve"> Yêu cầu phi chức năng</w:t>
      </w:r>
      <w:bookmarkEnd w:id="118"/>
    </w:p>
    <w:p w:rsidR="002B44BE" w:rsidRPr="00131A88" w:rsidRDefault="002B44BE" w:rsidP="002B44BE">
      <w:pPr>
        <w:rPr>
          <w:ins w:id="119" w:author="theirs" w:date="2014-01-16T01:18:00Z"/>
          <w:lang w:val="en-US"/>
        </w:rPr>
      </w:pPr>
      <w:ins w:id="120" w:author="theirs" w:date="2014-01-16T01:18:00Z">
        <w:r w:rsidRPr="00131A88">
          <w:rPr>
            <w:lang w:val="en-US"/>
          </w:rPr>
          <w:t xml:space="preserve">IGS với những tính năng kể trên nhóm nhận thấy có </w:t>
        </w:r>
      </w:ins>
      <w:r w:rsidRPr="00131A88">
        <w:rPr>
          <w:lang w:val="en-US"/>
        </w:rPr>
        <w:t>hai</w:t>
      </w:r>
      <w:ins w:id="121" w:author="theirs" w:date="2014-01-16T01:18:00Z">
        <w:r w:rsidRPr="00131A88">
          <w:rPr>
            <w:lang w:val="en-US"/>
          </w:rPr>
          <w:t xml:space="preserve"> phần cần thực hiện: một là phát triển các tính năng của mạng xã hội</w:t>
        </w:r>
      </w:ins>
      <w:r w:rsidRPr="00131A88">
        <w:rPr>
          <w:lang w:val="en-US"/>
        </w:rPr>
        <w:t xml:space="preserve"> tập trung vào việc học tập nhóm và quản lý, đánh giá đồ án môn học;</w:t>
      </w:r>
      <w:ins w:id="122" w:author="theirs" w:date="2014-01-16T01:18:00Z">
        <w:r w:rsidRPr="00131A88">
          <w:rPr>
            <w:lang w:val="en-US"/>
          </w:rPr>
          <w:t xml:space="preserve"> hai là xây dựng máy chủ </w:t>
        </w:r>
      </w:ins>
      <w:r w:rsidRPr="00131A88">
        <w:rPr>
          <w:lang w:val="en-US"/>
        </w:rPr>
        <w:t>quản lý</w:t>
      </w:r>
      <w:ins w:id="123" w:author="theirs" w:date="2014-01-16T01:18:00Z">
        <w:r w:rsidRPr="00131A88">
          <w:rPr>
            <w:lang w:val="en-US"/>
          </w:rPr>
          <w:t xml:space="preserve"> mã nguồn. Sau thời gian tìm hiểu nhóm quyết định dùng mã nguồn mở </w:t>
        </w:r>
      </w:ins>
      <w:r w:rsidRPr="00131A88">
        <w:rPr>
          <w:lang w:val="en-US"/>
        </w:rPr>
        <w:t>E</w:t>
      </w:r>
      <w:ins w:id="124" w:author="theirs" w:date="2014-01-16T01:18:00Z">
        <w:r w:rsidRPr="00131A88">
          <w:rPr>
            <w:lang w:val="en-US"/>
          </w:rPr>
          <w:t xml:space="preserve">lgg để xây dựng các chức năng của mạng xã hội và Subversion (SVN) – mã nguồn mở dùng để quản lý và kiểm tra các phiên bản mã nguồn khác nhau trong quá trình phát triển phần mềm – để xây dựng máy chủ </w:t>
        </w:r>
      </w:ins>
      <w:r w:rsidRPr="00131A88">
        <w:rPr>
          <w:lang w:val="en-US"/>
        </w:rPr>
        <w:t>quản lý</w:t>
      </w:r>
      <w:ins w:id="125" w:author="theirs" w:date="2014-01-16T01:18:00Z">
        <w:r w:rsidRPr="00131A88">
          <w:rPr>
            <w:lang w:val="en-US"/>
          </w:rPr>
          <w:t xml:space="preserve"> mã nguồn.</w:t>
        </w:r>
      </w:ins>
    </w:p>
    <w:p w:rsidR="002B44BE" w:rsidRPr="00FD7CEB" w:rsidRDefault="002B44BE" w:rsidP="002B44BE">
      <w:pPr>
        <w:rPr>
          <w:lang w:val="en-US"/>
        </w:rPr>
      </w:pPr>
      <w:ins w:id="126" w:author="theirs" w:date="2014-01-16T01:18:00Z">
        <w:r w:rsidRPr="00131A88">
          <w:rPr>
            <w:spacing w:val="-2"/>
            <w:lang w:val="en-US"/>
          </w:rPr>
          <w:lastRenderedPageBreak/>
          <w:t xml:space="preserve">Elgg đã xây dựng các tính năng cơ bản như tin nhắn, blog, chia sẻ file, bình luận (comment), tạo và </w:t>
        </w:r>
      </w:ins>
      <w:r w:rsidRPr="00131A88">
        <w:rPr>
          <w:spacing w:val="-2"/>
          <w:lang w:val="en-US"/>
        </w:rPr>
        <w:t>quản lý</w:t>
      </w:r>
      <w:ins w:id="127" w:author="theirs" w:date="2014-01-16T01:18:00Z">
        <w:r w:rsidRPr="00131A88">
          <w:rPr>
            <w:spacing w:val="-2"/>
            <w:lang w:val="en-US"/>
          </w:rPr>
          <w:t xml:space="preserve"> nhóm, kết bạn như vậy để hoạn thiện được IGS như dự kiến nhóm cần phát triển thêm nhóm tình năng tạo </w:t>
        </w:r>
      </w:ins>
      <w:r w:rsidRPr="00131A88">
        <w:rPr>
          <w:spacing w:val="-2"/>
          <w:lang w:val="en-US"/>
        </w:rPr>
        <w:t>quản lý CV điện tử</w:t>
      </w:r>
      <w:ins w:id="128" w:author="theirs" w:date="2014-01-16T01:18:00Z">
        <w:r w:rsidRPr="00131A88">
          <w:rPr>
            <w:spacing w:val="-2"/>
            <w:lang w:val="en-US"/>
          </w:rPr>
          <w:t xml:space="preserve">, chức năng nhận xét và đánh giá nhóm, chat, lưu vết lại quá trình làm đồ án môn học, gửi yêu cầu tạo repository – một nơi để lưu trữ và </w:t>
        </w:r>
      </w:ins>
      <w:r w:rsidRPr="00131A88">
        <w:rPr>
          <w:spacing w:val="-2"/>
          <w:lang w:val="en-US"/>
        </w:rPr>
        <w:t>quản lý</w:t>
      </w:r>
      <w:ins w:id="129" w:author="theirs" w:date="2014-01-16T01:18:00Z">
        <w:r w:rsidRPr="00131A88">
          <w:rPr>
            <w:spacing w:val="-2"/>
            <w:lang w:val="en-US"/>
          </w:rPr>
          <w:t xml:space="preserve"> các phiên bản mã nguồn. Về cơ bản SVN đã hỗ trợ đầy đủ các tính năng cần thiết như </w:t>
        </w:r>
      </w:ins>
      <w:r w:rsidRPr="00131A88">
        <w:rPr>
          <w:spacing w:val="-2"/>
          <w:lang w:val="en-US"/>
        </w:rPr>
        <w:t>quản lý, cấp phát các kho lưu trữ mã nguồn riêng cho từng đồ án môn học</w:t>
      </w:r>
      <w:ins w:id="130" w:author="theirs" w:date="2014-01-16T01:18:00Z">
        <w:r w:rsidRPr="00131A88">
          <w:rPr>
            <w:spacing w:val="-2"/>
            <w:lang w:val="en-US"/>
          </w:rPr>
          <w:t>, phân quyền truy cập</w:t>
        </w:r>
      </w:ins>
      <w:r w:rsidRPr="00131A88">
        <w:rPr>
          <w:spacing w:val="-2"/>
          <w:lang w:val="en-US"/>
        </w:rPr>
        <w:t>, theo dõi các thay đổi diễn ra đối với mã nguồn</w:t>
      </w:r>
      <w:ins w:id="131" w:author="theirs" w:date="2014-01-16T01:18:00Z">
        <w:r w:rsidRPr="00131A88">
          <w:rPr>
            <w:spacing w:val="-2"/>
            <w:lang w:val="en-US"/>
          </w:rPr>
          <w:t>. Tuy nhiên, hiện vẫn chưa có liên kết nào giữa SVN và Elgg do đó để hiện thực việc lưu vết quá trình làm đồ án trên IGS</w:t>
        </w:r>
      </w:ins>
      <w:r w:rsidRPr="00131A88">
        <w:rPr>
          <w:spacing w:val="-2"/>
          <w:lang w:val="en-US"/>
        </w:rPr>
        <w:t xml:space="preserve"> nên ta</w:t>
      </w:r>
      <w:ins w:id="132" w:author="theirs" w:date="2014-01-16T01:18:00Z">
        <w:r w:rsidRPr="00131A88">
          <w:rPr>
            <w:spacing w:val="-2"/>
            <w:lang w:val="en-US"/>
          </w:rPr>
          <w:t xml:space="preserve"> cần xây dựng cầu nối giữa hai thành phần này.</w:t>
        </w:r>
      </w:ins>
    </w:p>
    <w:p w:rsidR="00CE1532" w:rsidRPr="00CE1532" w:rsidRDefault="00CE1532" w:rsidP="00CE1532">
      <w:pPr>
        <w:rPr>
          <w:lang w:val="en-US"/>
        </w:rPr>
      </w:pPr>
    </w:p>
    <w:p w:rsidR="00CE1532" w:rsidRPr="00CE1532" w:rsidRDefault="00CE1532" w:rsidP="00CE1532">
      <w:pPr>
        <w:rPr>
          <w:lang w:val="en-US"/>
        </w:rPr>
      </w:pPr>
    </w:p>
    <w:p w:rsidR="006735EA" w:rsidRPr="006735EA" w:rsidRDefault="006735EA" w:rsidP="006735EA">
      <w:pPr>
        <w:rPr>
          <w:ins w:id="133" w:author="theirs" w:date="2014-01-16T01:18:00Z"/>
          <w:lang w:val="en-US"/>
        </w:rPr>
        <w:sectPr w:rsidR="006735EA" w:rsidRPr="006735EA" w:rsidSect="00745672">
          <w:footerReference w:type="default" r:id="rId13"/>
          <w:footnotePr>
            <w:numRestart w:val="eachPage"/>
          </w:footnotePr>
          <w:pgSz w:w="11906" w:h="16838"/>
          <w:pgMar w:top="1701" w:right="1134" w:bottom="1985" w:left="1985" w:header="708" w:footer="708" w:gutter="0"/>
          <w:pgNumType w:start="1"/>
          <w:cols w:space="708"/>
          <w:docGrid w:linePitch="360"/>
        </w:sectPr>
      </w:pPr>
    </w:p>
    <w:p w:rsidR="001A2496" w:rsidRPr="00131A88" w:rsidRDefault="001D2FBC" w:rsidP="00396A24">
      <w:pPr>
        <w:pStyle w:val="Heading1"/>
      </w:pPr>
      <w:bookmarkStart w:id="134" w:name="_Toc377965798"/>
      <w:bookmarkStart w:id="135" w:name="_Toc382590694"/>
      <w:bookmarkEnd w:id="77"/>
      <w:bookmarkEnd w:id="78"/>
      <w:r w:rsidRPr="00131A88">
        <w:lastRenderedPageBreak/>
        <w:t>CƠ SỞ LÝ THUYẾT - NỀN TẢNG</w:t>
      </w:r>
      <w:r w:rsidR="00323FB4" w:rsidRPr="00131A88">
        <w:t xml:space="preserve"> CÔNG NGHỆ</w:t>
      </w:r>
      <w:bookmarkEnd w:id="134"/>
      <w:bookmarkEnd w:id="135"/>
    </w:p>
    <w:p w:rsidR="00F40622" w:rsidRPr="00131A88" w:rsidRDefault="00F40622" w:rsidP="00396A24">
      <w:pPr>
        <w:rPr>
          <w:ins w:id="136" w:author="theirs" w:date="2014-01-16T01:18:00Z"/>
          <w:lang w:val="en-US"/>
        </w:rPr>
      </w:pPr>
      <w:ins w:id="137" w:author="theirs" w:date="2014-01-16T01:18:00Z">
        <w:r w:rsidRPr="00131A88">
          <w:rPr>
            <w:lang w:val="en-US"/>
          </w:rPr>
          <w:t>Trong chương này nhóm sẽ giới thiệu sơ qua về E-learing cũng như mạng xã hội. Tiếp đó</w:t>
        </w:r>
      </w:ins>
      <w:r w:rsidR="007D49ED" w:rsidRPr="00131A88">
        <w:rPr>
          <w:lang w:val="en-US"/>
        </w:rPr>
        <w:t>,</w:t>
      </w:r>
      <w:ins w:id="138" w:author="theirs" w:date="2014-01-16T01:18:00Z">
        <w:r w:rsidRPr="00131A88">
          <w:rPr>
            <w:lang w:val="en-US"/>
          </w:rPr>
          <w:t xml:space="preserve"> nhóm tập trung trình bày về</w:t>
        </w:r>
      </w:ins>
      <w:r w:rsidR="007D49ED" w:rsidRPr="00131A88">
        <w:rPr>
          <w:lang w:val="en-US"/>
        </w:rPr>
        <w:t xml:space="preserve"> Elgg và SVN –</w:t>
      </w:r>
      <w:ins w:id="139" w:author="theirs" w:date="2014-01-16T01:18:00Z">
        <w:r w:rsidRPr="00131A88">
          <w:rPr>
            <w:lang w:val="en-US"/>
          </w:rPr>
          <w:t xml:space="preserve"> </w:t>
        </w:r>
      </w:ins>
      <w:r w:rsidR="007D49ED" w:rsidRPr="00131A88">
        <w:rPr>
          <w:lang w:val="en-US"/>
        </w:rPr>
        <w:t xml:space="preserve">hai </w:t>
      </w:r>
      <w:ins w:id="140" w:author="theirs" w:date="2014-01-16T01:18:00Z">
        <w:r w:rsidRPr="00131A88">
          <w:rPr>
            <w:lang w:val="en-US"/>
          </w:rPr>
          <w:t>nền tảng</w:t>
        </w:r>
      </w:ins>
      <w:r w:rsidR="007D49ED" w:rsidRPr="00131A88">
        <w:rPr>
          <w:lang w:val="en-US"/>
        </w:rPr>
        <w:t xml:space="preserve"> mã nguồn mở</w:t>
      </w:r>
      <w:ins w:id="141" w:author="theirs" w:date="2014-01-16T01:18:00Z">
        <w:r w:rsidRPr="00131A88">
          <w:rPr>
            <w:lang w:val="en-US"/>
          </w:rPr>
          <w:t xml:space="preserve"> mà nhóm sử dụng để xây dựng IGS.</w:t>
        </w:r>
      </w:ins>
    </w:p>
    <w:p w:rsidR="001A2496" w:rsidRPr="00131A88" w:rsidRDefault="001A2496" w:rsidP="00396A24">
      <w:pPr>
        <w:pStyle w:val="Heading2"/>
        <w:rPr>
          <w:rFonts w:eastAsia="Times New Roman"/>
        </w:rPr>
      </w:pPr>
      <w:bookmarkStart w:id="142" w:name="_Toc377965799"/>
      <w:bookmarkStart w:id="143" w:name="_Toc382590695"/>
      <w:r w:rsidRPr="00131A88">
        <w:rPr>
          <w:rFonts w:eastAsia="Times New Roman"/>
        </w:rPr>
        <w:t>E-Learning</w:t>
      </w:r>
      <w:bookmarkEnd w:id="142"/>
      <w:bookmarkEnd w:id="143"/>
    </w:p>
    <w:p w:rsidR="00C95D5F" w:rsidRPr="00131A88" w:rsidRDefault="00C95D5F" w:rsidP="00396A24">
      <w:ins w:id="144" w:author="theirs" w:date="2014-01-16T01:18:00Z">
        <w:r w:rsidRPr="00131A88">
          <w:t>E-learning là một từ mô tả hình thức giáo dục dựa trên điện tử và mạng, hỗ trợ dạy và học tập trên diện rộng, tiếp cận được đến những nơi xa xôi, hẻo lánh, có khả năng phổ thông rộng, tiếp cận được nhiều người trong một khoảng thời gian ngắn.</w:t>
        </w:r>
      </w:ins>
    </w:p>
    <w:p w:rsidR="006D3FE1" w:rsidRPr="00131A88" w:rsidRDefault="006D3FE1" w:rsidP="00396A24">
      <w:pPr>
        <w:rPr>
          <w:ins w:id="145" w:author="theirs" w:date="2014-01-16T01:18:00Z"/>
          <w:lang w:val="en-US"/>
        </w:rPr>
      </w:pPr>
      <w:r w:rsidRPr="00131A88">
        <w:t>E-learning có ý nghĩa lớn nhất cho lĩnh vực giáo dục là đã tạo ra môi trường giáo dục online. Sinh viên có thể thu thập thêm kiến thức từ các trường đại học online trong nước và trên thế giới. Các bài giảng có âm thanh, hình ảnh sinh động, các hình thức trao đổi, bàn luận… Nhờ đó, sẽ xóa bỏ mọi cách biệt (về học lực, kinh tế, về địa lý, thể chất...), tất cả mọi người đều được thụ hưởng cơ hội giáo dục bình đẳng.</w:t>
      </w:r>
    </w:p>
    <w:p w:rsidR="00662270" w:rsidRDefault="00662270" w:rsidP="00CC6701">
      <w:pPr>
        <w:keepNext/>
        <w:ind w:firstLine="0"/>
      </w:pPr>
      <w:r w:rsidRPr="00131A88">
        <w:rPr>
          <w:b/>
          <w:noProof/>
          <w:lang w:val="en-US"/>
        </w:rPr>
        <w:drawing>
          <wp:inline distT="0" distB="0" distL="0" distR="0" wp14:anchorId="205ED72A" wp14:editId="71712DD0">
            <wp:extent cx="5233254" cy="379984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5233254" cy="3799840"/>
                    </a:xfrm>
                    <a:prstGeom prst="rect">
                      <a:avLst/>
                    </a:prstGeom>
                    <a:noFill/>
                    <a:ln>
                      <a:noFill/>
                    </a:ln>
                  </pic:spPr>
                </pic:pic>
              </a:graphicData>
            </a:graphic>
          </wp:inline>
        </w:drawing>
      </w:r>
    </w:p>
    <w:p w:rsidR="00662270" w:rsidRPr="00662270" w:rsidRDefault="00662270" w:rsidP="00CC6701">
      <w:pPr>
        <w:pStyle w:val="Caption"/>
        <w:spacing w:line="360" w:lineRule="auto"/>
        <w:ind w:firstLine="0"/>
        <w:rPr>
          <w:b/>
        </w:rPr>
      </w:pPr>
      <w:bookmarkStart w:id="146" w:name="_Toc382590719"/>
      <w:r w:rsidRPr="00662270">
        <w:rPr>
          <w:b/>
        </w:rPr>
        <w:t xml:space="preserve">Hình  </w:t>
      </w:r>
      <w:r w:rsidR="002A4C58">
        <w:rPr>
          <w:b/>
        </w:rPr>
        <w:fldChar w:fldCharType="begin"/>
      </w:r>
      <w:r w:rsidR="002A4C58">
        <w:rPr>
          <w:b/>
        </w:rPr>
        <w:instrText xml:space="preserve"> STYLEREF 1 \s </w:instrText>
      </w:r>
      <w:r w:rsidR="002A4C58">
        <w:rPr>
          <w:b/>
        </w:rPr>
        <w:fldChar w:fldCharType="separate"/>
      </w:r>
      <w:r w:rsidR="0012781D">
        <w:rPr>
          <w:b/>
          <w:noProof/>
        </w:rPr>
        <w:t>2</w:t>
      </w:r>
      <w:r w:rsidR="002A4C58">
        <w:rPr>
          <w:b/>
        </w:rPr>
        <w:fldChar w:fldCharType="end"/>
      </w:r>
      <w:r w:rsidR="002A4C58">
        <w:rPr>
          <w:b/>
        </w:rPr>
        <w:t>.</w:t>
      </w:r>
      <w:r w:rsidR="002A4C58">
        <w:rPr>
          <w:b/>
        </w:rPr>
        <w:fldChar w:fldCharType="begin"/>
      </w:r>
      <w:r w:rsidR="002A4C58">
        <w:rPr>
          <w:b/>
        </w:rPr>
        <w:instrText xml:space="preserve"> SEQ Hình_ \* ARABIC \s 1 </w:instrText>
      </w:r>
      <w:r w:rsidR="002A4C58">
        <w:rPr>
          <w:b/>
        </w:rPr>
        <w:fldChar w:fldCharType="separate"/>
      </w:r>
      <w:r w:rsidR="0012781D">
        <w:rPr>
          <w:b/>
          <w:noProof/>
        </w:rPr>
        <w:t>1</w:t>
      </w:r>
      <w:r w:rsidR="002A4C58">
        <w:rPr>
          <w:b/>
        </w:rPr>
        <w:fldChar w:fldCharType="end"/>
      </w:r>
      <w:r w:rsidRPr="00662270">
        <w:rPr>
          <w:b/>
        </w:rPr>
        <w:t xml:space="preserve"> Các thành tố cấu thành một kênh e-learning điển hình</w:t>
      </w:r>
      <w:bookmarkEnd w:id="146"/>
    </w:p>
    <w:p w:rsidR="00C95D5F" w:rsidRPr="00131A88" w:rsidRDefault="00C95D5F" w:rsidP="00396A24">
      <w:pPr>
        <w:rPr>
          <w:ins w:id="147" w:author="theirs" w:date="2014-01-16T01:18:00Z"/>
        </w:rPr>
      </w:pPr>
      <w:ins w:id="148" w:author="theirs" w:date="2014-01-16T01:18:00Z">
        <w:r w:rsidRPr="00131A88">
          <w:lastRenderedPageBreak/>
          <w:t>Đây là hình thức giáo dục gián tiếp, ảo hóa trong đó việc truyền đạt kiến thức được thực hiện bằng nhiều kênh thông tin:</w:t>
        </w:r>
      </w:ins>
    </w:p>
    <w:p w:rsidR="00C95D5F" w:rsidRPr="00131A88" w:rsidRDefault="00C95D5F" w:rsidP="00396A24">
      <w:pPr>
        <w:pStyle w:val="List1"/>
        <w:numPr>
          <w:ilvl w:val="0"/>
          <w:numId w:val="3"/>
        </w:numPr>
        <w:rPr>
          <w:ins w:id="149" w:author="theirs" w:date="2014-01-16T01:18:00Z"/>
        </w:rPr>
      </w:pPr>
      <w:ins w:id="150" w:author="theirs" w:date="2014-01-16T01:18:00Z">
        <w:r w:rsidRPr="00131A88">
          <w:t>Phần mềm máy tính có kết nối Internet</w:t>
        </w:r>
      </w:ins>
    </w:p>
    <w:p w:rsidR="00C95D5F" w:rsidRPr="00131A88" w:rsidRDefault="00C95D5F" w:rsidP="00396A24">
      <w:pPr>
        <w:pStyle w:val="List1"/>
        <w:numPr>
          <w:ilvl w:val="0"/>
          <w:numId w:val="3"/>
        </w:numPr>
        <w:rPr>
          <w:ins w:id="151" w:author="theirs" w:date="2014-01-16T01:18:00Z"/>
        </w:rPr>
      </w:pPr>
      <w:ins w:id="152" w:author="theirs" w:date="2014-01-16T01:18:00Z">
        <w:r w:rsidRPr="00131A88">
          <w:t>Phương tiện đa truyền thông</w:t>
        </w:r>
      </w:ins>
    </w:p>
    <w:p w:rsidR="00C95D5F" w:rsidRPr="00131A88" w:rsidRDefault="00C95D5F" w:rsidP="00396A24">
      <w:pPr>
        <w:pStyle w:val="List1"/>
        <w:numPr>
          <w:ilvl w:val="0"/>
          <w:numId w:val="3"/>
        </w:numPr>
        <w:rPr>
          <w:ins w:id="153" w:author="theirs" w:date="2014-01-16T01:18:00Z"/>
        </w:rPr>
      </w:pPr>
      <w:ins w:id="154" w:author="theirs" w:date="2014-01-16T01:18:00Z">
        <w:r w:rsidRPr="00131A88">
          <w:t>Hội thảo trực tuyến</w:t>
        </w:r>
      </w:ins>
    </w:p>
    <w:p w:rsidR="00C95D5F" w:rsidRPr="00131A88" w:rsidRDefault="00C95D5F" w:rsidP="00396A24">
      <w:pPr>
        <w:pStyle w:val="List1"/>
        <w:numPr>
          <w:ilvl w:val="0"/>
          <w:numId w:val="3"/>
        </w:numPr>
        <w:rPr>
          <w:ins w:id="155" w:author="theirs" w:date="2014-01-16T01:18:00Z"/>
        </w:rPr>
      </w:pPr>
      <w:ins w:id="156" w:author="theirs" w:date="2014-01-16T01:18:00Z">
        <w:r w:rsidRPr="00131A88">
          <w:t>Lớp học ả</w:t>
        </w:r>
        <w:r w:rsidR="00F40622" w:rsidRPr="00131A88">
          <w:t>o</w:t>
        </w:r>
      </w:ins>
    </w:p>
    <w:p w:rsidR="009154C8" w:rsidRPr="00131A88" w:rsidRDefault="006D3FE1" w:rsidP="00396A24">
      <w:pPr>
        <w:ind w:firstLine="630"/>
        <w:rPr>
          <w:szCs w:val="26"/>
          <w:lang w:val="fr-FR"/>
        </w:rPr>
      </w:pPr>
      <w:r w:rsidRPr="00131A88">
        <w:rPr>
          <w:lang w:val="en-US"/>
        </w:rPr>
        <w:t xml:space="preserve">Với sự đổi mới về công nghệ, e-learning </w:t>
      </w:r>
      <w:r w:rsidR="00815BD0" w:rsidRPr="00131A88">
        <w:rPr>
          <w:lang w:val="en-US"/>
        </w:rPr>
        <w:t xml:space="preserve">tạo ra các công cụ để khuyến khích học </w:t>
      </w:r>
      <w:r w:rsidRPr="00131A88">
        <w:rPr>
          <w:szCs w:val="26"/>
          <w:lang w:val="fr-FR"/>
        </w:rPr>
        <w:t>viên làm việc cùng nhau để hoàn thành các bài tập, nhiệm vụ. Đây là hình thức mới của e-learning, được xếp vào loại e-learning 2.0.</w:t>
      </w:r>
    </w:p>
    <w:p w:rsidR="001A2496" w:rsidRPr="00131A88" w:rsidRDefault="001A2496" w:rsidP="00396A24">
      <w:pPr>
        <w:pStyle w:val="Heading2"/>
        <w:rPr>
          <w:rFonts w:eastAsia="Times New Roman"/>
        </w:rPr>
      </w:pPr>
      <w:bookmarkStart w:id="157" w:name="_Toc377965800"/>
      <w:bookmarkStart w:id="158" w:name="_Toc382590696"/>
      <w:r w:rsidRPr="00131A88">
        <w:rPr>
          <w:rFonts w:eastAsia="Times New Roman"/>
        </w:rPr>
        <w:t>Mạng xã hội</w:t>
      </w:r>
      <w:bookmarkEnd w:id="157"/>
      <w:bookmarkEnd w:id="158"/>
    </w:p>
    <w:p w:rsidR="00DC3E55" w:rsidRPr="00131A88" w:rsidRDefault="00DC3E55" w:rsidP="00396A24">
      <w:pPr>
        <w:pStyle w:val="Heading3"/>
      </w:pPr>
      <w:bookmarkStart w:id="159" w:name="_Toc359525957"/>
      <w:bookmarkStart w:id="160" w:name="_Toc359567279"/>
      <w:bookmarkStart w:id="161" w:name="_Toc377965801"/>
      <w:bookmarkStart w:id="162" w:name="_Toc382590697"/>
      <w:r w:rsidRPr="00131A88">
        <w:t>Định nghĩa</w:t>
      </w:r>
      <w:bookmarkEnd w:id="159"/>
      <w:bookmarkEnd w:id="160"/>
      <w:bookmarkEnd w:id="161"/>
      <w:bookmarkEnd w:id="162"/>
      <w:del w:id="163" w:author="theirs" w:date="2014-01-16T01:18:00Z">
        <w:r w:rsidRPr="00131A88">
          <w:delText xml:space="preserve"> và tính chất của mạng xã hội</w:delText>
        </w:r>
      </w:del>
    </w:p>
    <w:p w:rsidR="0013752A" w:rsidRPr="00131A88" w:rsidRDefault="0013752A" w:rsidP="00396A24">
      <w:pPr>
        <w:ind w:firstLine="680"/>
        <w:rPr>
          <w:szCs w:val="26"/>
          <w:lang w:val="fr-FR"/>
        </w:rPr>
      </w:pPr>
      <w:r w:rsidRPr="00131A88">
        <w:rPr>
          <w:szCs w:val="26"/>
          <w:lang w:val="fr-FR"/>
        </w:rPr>
        <w:t>Mạng xã hội, hay gọi là mạng xã hội ảo, (tiếng Anh: social network) là dịch vụ nối kết các thành viên cùng sở thích trên Internet lại với nhau với nhiều mục đích khác nhau không phân biệt không gian và thời gian.</w:t>
      </w:r>
    </w:p>
    <w:p w:rsidR="00AE7529" w:rsidRPr="00131A88" w:rsidRDefault="0013752A" w:rsidP="00396A24">
      <w:pPr>
        <w:keepNext/>
        <w:ind w:firstLine="0"/>
        <w:jc w:val="center"/>
      </w:pPr>
      <w:r w:rsidRPr="00131A88">
        <w:rPr>
          <w:b/>
          <w:noProof/>
          <w:lang w:val="en-US"/>
        </w:rPr>
        <w:drawing>
          <wp:inline distT="0" distB="0" distL="0" distR="0" wp14:anchorId="5B535C76" wp14:editId="280EFA7A">
            <wp:extent cx="3711232" cy="27717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738175" cy="2791898"/>
                    </a:xfrm>
                    <a:prstGeom prst="rect">
                      <a:avLst/>
                    </a:prstGeom>
                    <a:noFill/>
                    <a:ln>
                      <a:noFill/>
                    </a:ln>
                  </pic:spPr>
                </pic:pic>
              </a:graphicData>
            </a:graphic>
          </wp:inline>
        </w:drawing>
      </w:r>
    </w:p>
    <w:p w:rsidR="0013752A" w:rsidRPr="00131A88" w:rsidRDefault="00AE7529" w:rsidP="00396A24">
      <w:pPr>
        <w:pStyle w:val="Caption11"/>
        <w:spacing w:line="360" w:lineRule="auto"/>
      </w:pPr>
      <w:bookmarkStart w:id="164" w:name="_Toc382590720"/>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w:t>
      </w:r>
      <w:r w:rsidR="002A4C58">
        <w:fldChar w:fldCharType="end"/>
      </w:r>
      <w:r w:rsidRPr="00131A88">
        <w:t xml:space="preserve"> Sự đa dạng của các mạng xã hội hiện nay</w:t>
      </w:r>
      <w:bookmarkEnd w:id="164"/>
    </w:p>
    <w:p w:rsidR="0013752A" w:rsidRPr="00131A88" w:rsidRDefault="0013752A" w:rsidP="00396A24">
      <w:pPr>
        <w:ind w:firstLine="680"/>
        <w:rPr>
          <w:szCs w:val="26"/>
          <w:lang w:val="fr-FR"/>
        </w:rPr>
      </w:pPr>
      <w:r w:rsidRPr="00131A88">
        <w:rPr>
          <w:szCs w:val="26"/>
          <w:lang w:val="fr-FR"/>
        </w:rPr>
        <w:t xml:space="preserve">Mạng xã hội có những tính năng như chat, e-mail, phim ảnh, voice chat, chia sẻ file, blog và xã luận. Mạng đổi mới hoàn toàn cách cư dân mạng liên kết với nhau </w:t>
      </w:r>
      <w:r w:rsidRPr="00131A88">
        <w:rPr>
          <w:szCs w:val="26"/>
          <w:lang w:val="fr-FR"/>
        </w:rPr>
        <w:lastRenderedPageBreak/>
        <w:t>và trở thành một phần tất yếu của mỗi ngày cho hàng trăm triệu thành viên khắp thế giới. Các dịch vụ này có nhiều phương cách để các thành viên tìm kiếm bạn bè, đối tác: dựa theo group (ví dụ như tên trường hoặc tên thành phố), dựa trên thông tin cá nhân (như địa chỉ e-mail hoặc screen name), hoặc dựa trên sở thích cá nhân (như thể thao, phim ảnh, sách báo, hoặc ca nhạc), lĩnh vực quan tâm: kinh doanh, mua bán...</w:t>
      </w:r>
    </w:p>
    <w:p w:rsidR="0013752A" w:rsidRPr="00131A88" w:rsidRDefault="0013752A" w:rsidP="00396A24">
      <w:pPr>
        <w:ind w:firstLine="630"/>
      </w:pPr>
      <w:r w:rsidRPr="00131A88">
        <w:rPr>
          <w:szCs w:val="26"/>
          <w:lang w:val="fr-FR"/>
        </w:rPr>
        <w:t>Hiện nay thế giới có hàng trăm mạng mạng xã hội khác nhau, với MySpace và Facebook nổi tiếng nhất trong thị trường Bắc Mỹ và Tây Âu; Orkut và Hi5 tại Nam Mỹ; Friendster tại Châu Á và các đảo quốc Thái Bình Dương. Mạng xã hội khác gặt hái được thành công đáng kể theo vùng miền như Bebo tại Anh Quốc, CyWorld tại Hàn Quốc, Mixi tại Nhật Bản và tại Việt Nam xuất hiện rất nhiều các mạng xã hội như: Zing Me, YuMe, Tamtay...</w:t>
      </w:r>
    </w:p>
    <w:p w:rsidR="00DC3E55" w:rsidRPr="00131A88" w:rsidRDefault="00DC3E55" w:rsidP="00396A24">
      <w:pPr>
        <w:pStyle w:val="Heading3"/>
      </w:pPr>
      <w:bookmarkStart w:id="165" w:name="_Toc359567280"/>
      <w:bookmarkStart w:id="166" w:name="_Toc377965802"/>
      <w:bookmarkStart w:id="167" w:name="_Toc382590698"/>
      <w:r w:rsidRPr="00131A88">
        <w:t>Lịch sử</w:t>
      </w:r>
      <w:bookmarkEnd w:id="165"/>
      <w:bookmarkEnd w:id="166"/>
      <w:bookmarkEnd w:id="167"/>
    </w:p>
    <w:p w:rsidR="0013752A" w:rsidRPr="00131A88" w:rsidRDefault="0013752A" w:rsidP="00396A24">
      <w:pPr>
        <w:ind w:firstLine="680"/>
        <w:rPr>
          <w:szCs w:val="26"/>
          <w:lang w:val="fr-FR"/>
        </w:rPr>
      </w:pPr>
      <w:r w:rsidRPr="00131A88">
        <w:rPr>
          <w:szCs w:val="26"/>
          <w:lang w:val="fr-FR"/>
        </w:rPr>
        <w:t>Mạng xã hội xuất hiện lần đ</w:t>
      </w:r>
      <w:r w:rsidR="00251767" w:rsidRPr="00131A88">
        <w:rPr>
          <w:szCs w:val="26"/>
          <w:lang w:val="fr-FR"/>
        </w:rPr>
        <w:t>ầ</w:t>
      </w:r>
      <w:r w:rsidRPr="00131A88">
        <w:rPr>
          <w:szCs w:val="26"/>
          <w:lang w:val="fr-FR"/>
        </w:rPr>
        <w:t>u tiên năm 1995 với sự ra đời của trang Classmate với mục đích kết nối bạn học, tiếp theo là sự xuất hiện của SixDegrees vào năm 1997 với mục đích giao lưu kết bạn dựa theo sở thích.</w:t>
      </w:r>
    </w:p>
    <w:p w:rsidR="0013752A" w:rsidRPr="00131A88" w:rsidRDefault="0013752A" w:rsidP="00396A24">
      <w:pPr>
        <w:ind w:firstLine="680"/>
        <w:rPr>
          <w:spacing w:val="-2"/>
          <w:szCs w:val="26"/>
          <w:lang w:val="fr-FR"/>
        </w:rPr>
      </w:pPr>
      <w:r w:rsidRPr="00131A88">
        <w:rPr>
          <w:spacing w:val="-2"/>
          <w:szCs w:val="26"/>
          <w:lang w:val="fr-FR"/>
        </w:rPr>
        <w:t>Năm 2002, Friendster trở thành một trào lưu mới tại Hoa Kỳ với hàng triệu thành viên ghi danh. Tuy nhiên sự phát triển quá nhanh này cũng là con dao hai lưỡi: server của Friendster thường bị quá tải mỗi ngày, gây bất bình cho rất nhiều thành viên.</w:t>
      </w:r>
    </w:p>
    <w:p w:rsidR="0013752A" w:rsidRPr="00131A88" w:rsidRDefault="0013752A" w:rsidP="00396A24">
      <w:pPr>
        <w:ind w:firstLine="680"/>
        <w:rPr>
          <w:szCs w:val="26"/>
          <w:lang w:val="fr-FR"/>
        </w:rPr>
      </w:pPr>
      <w:r w:rsidRPr="00131A88">
        <w:rPr>
          <w:szCs w:val="26"/>
          <w:lang w:val="fr-FR"/>
        </w:rPr>
        <w:t>Năm 2004, MySpace ra đời với các tính năng như phim ảnh (embedded video) và nhanh chóng thu hút hàng chục ngàn thành viên mới mỗi ngày, các thành viên cũ của Friendster cũng lũ lượt chuyển qua MySpace và trong vòng một năm, MySpace trở thành mạng xã hội đầu tiên có nhiều lượt xem hơn cả Google và được tập đoàn News Corporation mua lại với giá 580 triệu USD.</w:t>
      </w:r>
    </w:p>
    <w:p w:rsidR="0013752A" w:rsidRPr="00131A88" w:rsidRDefault="0013752A" w:rsidP="00396A24">
      <w:pPr>
        <w:ind w:firstLine="680"/>
        <w:rPr>
          <w:szCs w:val="26"/>
          <w:lang w:val="fr-FR"/>
        </w:rPr>
      </w:pPr>
      <w:r w:rsidRPr="00131A88">
        <w:rPr>
          <w:szCs w:val="26"/>
          <w:lang w:val="fr-FR"/>
        </w:rPr>
        <w:t>Năm 2006, sự ra đời của Facebook đánh dấu bước ngoặt mới cho hệ thống mạng xã hội trực tuyến với nền tảng lập trình "Facebook Platform" cho phép thành viên tạo ra những công cụ (apps) mới cho cá nhân mình cũng như các thành viên khác dùng. Facebook Platform nhanh chóng gặt hái được thành công vượ</w:t>
      </w:r>
      <w:r w:rsidR="004F428A" w:rsidRPr="00131A88">
        <w:rPr>
          <w:szCs w:val="26"/>
          <w:lang w:val="fr-FR"/>
        </w:rPr>
        <w:t>t</w:t>
      </w:r>
      <w:r w:rsidRPr="00131A88">
        <w:rPr>
          <w:szCs w:val="26"/>
          <w:lang w:val="fr-FR"/>
        </w:rPr>
        <w:t xml:space="preserve"> bậc, mang lại </w:t>
      </w:r>
      <w:r w:rsidRPr="00131A88">
        <w:rPr>
          <w:szCs w:val="26"/>
          <w:lang w:val="fr-FR"/>
        </w:rPr>
        <w:lastRenderedPageBreak/>
        <w:t>hàng trăm tính năng mới cho Facebook và đóng góp không nhỏ cho con số trung bình 19 phút mà các thành viên bỏ ra trên trang này mỗi ngày.</w:t>
      </w:r>
    </w:p>
    <w:p w:rsidR="00F03586" w:rsidRPr="00131A88" w:rsidRDefault="0013752A" w:rsidP="00396A24">
      <w:pPr>
        <w:keepNext/>
        <w:ind w:firstLine="0"/>
        <w:jc w:val="center"/>
      </w:pPr>
      <w:r w:rsidRPr="00131A88">
        <w:rPr>
          <w:noProof/>
          <w:szCs w:val="26"/>
          <w:lang w:val="en-US"/>
        </w:rPr>
        <w:drawing>
          <wp:inline distT="0" distB="0" distL="0" distR="0" wp14:anchorId="61ABEB77" wp14:editId="1B752992">
            <wp:extent cx="4415774" cy="339178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4423831" cy="3397975"/>
                    </a:xfrm>
                    <a:prstGeom prst="rect">
                      <a:avLst/>
                    </a:prstGeom>
                    <a:noFill/>
                    <a:ln>
                      <a:noFill/>
                    </a:ln>
                  </pic:spPr>
                </pic:pic>
              </a:graphicData>
            </a:graphic>
          </wp:inline>
        </w:drawing>
      </w:r>
    </w:p>
    <w:p w:rsidR="00BA3F37" w:rsidRPr="00131A88" w:rsidRDefault="00F03586" w:rsidP="00396A24">
      <w:pPr>
        <w:pStyle w:val="Caption11"/>
        <w:spacing w:line="360" w:lineRule="auto"/>
      </w:pPr>
      <w:bookmarkStart w:id="168" w:name="_Toc382590721"/>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3</w:t>
      </w:r>
      <w:r w:rsidR="002A4C58">
        <w:fldChar w:fldCharType="end"/>
      </w:r>
      <w:r w:rsidRPr="00131A88">
        <w:t xml:space="preserve"> Sự gia tăng nội dung chia sẻ của người dùng mạng xã hội</w:t>
      </w:r>
      <w:bookmarkEnd w:id="168"/>
    </w:p>
    <w:p w:rsidR="0041100F" w:rsidRPr="00131A88" w:rsidRDefault="00F03586" w:rsidP="00396A24">
      <w:pPr>
        <w:jc w:val="center"/>
        <w:rPr>
          <w:lang w:val="en-US"/>
        </w:rPr>
      </w:pPr>
      <w:r w:rsidRPr="00131A88">
        <w:rPr>
          <w:lang w:val="en-US"/>
        </w:rPr>
        <w:t xml:space="preserve"> </w:t>
      </w:r>
      <w:r w:rsidR="0041100F" w:rsidRPr="00131A88">
        <w:rPr>
          <w:lang w:val="en-US"/>
        </w:rPr>
        <w:t xml:space="preserve">(Nguồn </w:t>
      </w:r>
      <w:hyperlink r:id="rId17" w:history="1">
        <w:r w:rsidR="0041100F" w:rsidRPr="00131A88">
          <w:rPr>
            <w:rStyle w:val="Hyperlink"/>
            <w:color w:val="auto"/>
            <w:lang w:val="en-US"/>
          </w:rPr>
          <w:t>http://en.wikipedia.org/wiki/File:Soc-net-paten-growth-chart.png</w:t>
        </w:r>
      </w:hyperlink>
      <w:r w:rsidR="0041100F" w:rsidRPr="00131A88">
        <w:rPr>
          <w:lang w:val="en-US"/>
        </w:rPr>
        <w:t xml:space="preserve"> )</w:t>
      </w:r>
    </w:p>
    <w:p w:rsidR="00DC3E55" w:rsidRDefault="004E11C4" w:rsidP="00396A24">
      <w:pPr>
        <w:pStyle w:val="Heading3"/>
      </w:pPr>
      <w:bookmarkStart w:id="169" w:name="_Toc377965803"/>
      <w:bookmarkStart w:id="170" w:name="_Toc382590699"/>
      <w:r w:rsidRPr="00131A88">
        <w:t>Các mạng xã hội</w:t>
      </w:r>
      <w:r w:rsidR="00C05BD6" w:rsidRPr="00131A88">
        <w:rPr>
          <w:lang w:val="en-US"/>
        </w:rPr>
        <w:t xml:space="preserve"> phổ biến</w:t>
      </w:r>
      <w:r w:rsidRPr="00131A88">
        <w:t xml:space="preserve"> trong thực tế</w:t>
      </w:r>
      <w:bookmarkEnd w:id="169"/>
      <w:bookmarkEnd w:id="170"/>
    </w:p>
    <w:p w:rsidR="0013752A" w:rsidRPr="00131A88" w:rsidRDefault="0013752A" w:rsidP="00396A24">
      <w:pPr>
        <w:ind w:firstLine="630"/>
        <w:rPr>
          <w:b/>
        </w:rPr>
      </w:pPr>
      <w:r w:rsidRPr="00131A88">
        <w:rPr>
          <w:b/>
        </w:rPr>
        <w:t>Facebook</w:t>
      </w:r>
    </w:p>
    <w:p w:rsidR="0013752A" w:rsidRPr="00131A88" w:rsidRDefault="0013752A" w:rsidP="00396A24">
      <w:pPr>
        <w:ind w:firstLine="630"/>
        <w:rPr>
          <w:rFonts w:eastAsia="Times New Roman"/>
          <w:bCs/>
          <w:szCs w:val="26"/>
          <w:lang w:val="fr-FR"/>
        </w:rPr>
      </w:pPr>
      <w:r w:rsidRPr="00131A88">
        <w:rPr>
          <w:rFonts w:eastAsia="Times New Roman"/>
          <w:bCs/>
          <w:szCs w:val="26"/>
          <w:lang w:val="fr-FR"/>
        </w:rPr>
        <w:t>Đây là trang mạng xã hội phát triển nhanh nhất, Facebook đã phát triển từ một mạng lưới các sinh viên học đại học đến nay nó đã phát triên trên toàn cầu, một mạng lưới đa sắc tộc và mọi lứa tuổi. Hàng trăm triệu người trên Facebook và hàng triệu ngư</w:t>
      </w:r>
      <w:r w:rsidR="00E6046B" w:rsidRPr="00131A88">
        <w:rPr>
          <w:rFonts w:eastAsia="Times New Roman"/>
          <w:bCs/>
          <w:szCs w:val="26"/>
          <w:lang w:val="fr-FR"/>
        </w:rPr>
        <w:t>ời tham gia mỗi tháng.</w:t>
      </w:r>
      <w:r w:rsidRPr="00131A88">
        <w:rPr>
          <w:rFonts w:eastAsia="Times New Roman"/>
          <w:bCs/>
          <w:szCs w:val="26"/>
          <w:lang w:val="fr-FR"/>
        </w:rPr>
        <w:t xml:space="preserve"> Trên Facebook, bạn có thể kết nối với bạn bè và gia đình bằng cách tìm kiếm tên hoặc nhìn thấy hình ảnh của người khác bạn đã được kết nối, cũng như thông qua ‘mạng lưới’ bạn bè được tổ chức xung quanh địa điểm, trường học hoặc nơi làm việc.</w:t>
      </w:r>
    </w:p>
    <w:p w:rsidR="00FA6259" w:rsidRPr="00131A88" w:rsidRDefault="00940622" w:rsidP="00396A24">
      <w:pPr>
        <w:keepNext/>
        <w:ind w:firstLine="0"/>
        <w:jc w:val="center"/>
      </w:pPr>
      <w:r w:rsidRPr="00131A88">
        <w:rPr>
          <w:noProof/>
          <w:lang w:val="en-US"/>
        </w:rPr>
        <w:lastRenderedPageBreak/>
        <w:drawing>
          <wp:inline distT="0" distB="0" distL="0" distR="0" wp14:anchorId="57B3FF01" wp14:editId="2F4AB722">
            <wp:extent cx="5577061" cy="4433978"/>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book_popularity.PNG"/>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5589127" cy="4443571"/>
                    </a:xfrm>
                    <a:prstGeom prst="rect">
                      <a:avLst/>
                    </a:prstGeom>
                  </pic:spPr>
                </pic:pic>
              </a:graphicData>
            </a:graphic>
          </wp:inline>
        </w:drawing>
      </w:r>
    </w:p>
    <w:p w:rsidR="003B3692" w:rsidRPr="00131A88" w:rsidRDefault="00FA6259" w:rsidP="00396A24">
      <w:pPr>
        <w:pStyle w:val="Caption11"/>
        <w:spacing w:line="360" w:lineRule="auto"/>
      </w:pPr>
      <w:bookmarkStart w:id="171" w:name="_Toc382590722"/>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4</w:t>
      </w:r>
      <w:r w:rsidR="002A4C58">
        <w:fldChar w:fldCharType="end"/>
      </w:r>
      <w:r w:rsidRPr="00131A88">
        <w:t xml:space="preserve"> Mức độ phổ biến của Facebook qua các năm</w:t>
      </w:r>
      <w:bookmarkEnd w:id="171"/>
    </w:p>
    <w:p w:rsidR="00C21CA7" w:rsidRPr="00131A88" w:rsidRDefault="00FA6259" w:rsidP="00396A24">
      <w:pPr>
        <w:jc w:val="center"/>
        <w:rPr>
          <w:lang w:val="en-US"/>
        </w:rPr>
      </w:pPr>
      <w:r w:rsidRPr="00131A88">
        <w:rPr>
          <w:lang w:val="en-US"/>
        </w:rPr>
        <w:t xml:space="preserve"> </w:t>
      </w:r>
      <w:r w:rsidR="00C21CA7" w:rsidRPr="00131A88">
        <w:rPr>
          <w:lang w:val="en-US"/>
        </w:rPr>
        <w:t xml:space="preserve">(Nguồn: </w:t>
      </w:r>
      <w:hyperlink r:id="rId19" w:history="1">
        <w:r w:rsidR="00C21CA7" w:rsidRPr="00131A88">
          <w:rPr>
            <w:rStyle w:val="Hyperlink"/>
            <w:color w:val="auto"/>
          </w:rPr>
          <w:t>http://en.wikipedia.org/wiki/Facebook</w:t>
        </w:r>
      </w:hyperlink>
      <w:r w:rsidR="00C21CA7" w:rsidRPr="00131A88">
        <w:rPr>
          <w:lang w:val="en-US"/>
        </w:rPr>
        <w:t>)</w:t>
      </w:r>
    </w:p>
    <w:p w:rsidR="00AA4B30" w:rsidRPr="00131A88" w:rsidRDefault="00AA4B30" w:rsidP="00396A24">
      <w:pPr>
        <w:ind w:firstLine="630"/>
        <w:rPr>
          <w:b/>
          <w:lang w:val="en-US"/>
        </w:rPr>
      </w:pPr>
      <w:r w:rsidRPr="00131A88">
        <w:rPr>
          <w:b/>
          <w:lang w:val="en-US"/>
        </w:rPr>
        <w:t>Pinterest</w:t>
      </w:r>
    </w:p>
    <w:p w:rsidR="00AA4B30" w:rsidRPr="00131A88" w:rsidRDefault="00AA4B30" w:rsidP="00396A24">
      <w:pPr>
        <w:ind w:firstLine="630"/>
        <w:rPr>
          <w:lang w:val="en-US"/>
        </w:rPr>
      </w:pPr>
      <w:r w:rsidRPr="00131A88">
        <w:rPr>
          <w:lang w:val="en-US"/>
        </w:rPr>
        <w:t>Pinterest là một mạng xã hội</w:t>
      </w:r>
      <w:r w:rsidR="009327FF" w:rsidRPr="00131A88">
        <w:rPr>
          <w:lang w:val="en-US"/>
        </w:rPr>
        <w:t xml:space="preserve"> chia sẻ hình ảnh, người dùng có thể chia sẻ hình ảnh theo chủ đề tự do như thú cưng, thời trang, phim ảnh…</w:t>
      </w:r>
      <w:r w:rsidR="006559A9" w:rsidRPr="00131A88">
        <w:rPr>
          <w:lang w:val="en-US"/>
        </w:rPr>
        <w:t xml:space="preserve"> Pinterest hoạt động vào tháng 3 năm 2010 sau hơn 3 năm (9-2013) mạng này đã có hơn 85 triệu</w:t>
      </w:r>
      <w:r w:rsidR="009327FF" w:rsidRPr="00131A88">
        <w:rPr>
          <w:lang w:val="en-US"/>
        </w:rPr>
        <w:t xml:space="preserve"> </w:t>
      </w:r>
      <w:r w:rsidR="006559A9" w:rsidRPr="00131A88">
        <w:rPr>
          <w:lang w:val="en-US"/>
        </w:rPr>
        <w:t xml:space="preserve">thành viên vượt lên trên cả Myspace. </w:t>
      </w:r>
      <w:r w:rsidR="00D00FED" w:rsidRPr="00131A88">
        <w:rPr>
          <w:lang w:val="en-US"/>
        </w:rPr>
        <w:t>Vớ</w:t>
      </w:r>
      <w:r w:rsidR="009D3E85" w:rsidRPr="00131A88">
        <w:rPr>
          <w:lang w:val="en-US"/>
        </w:rPr>
        <w:t>i trung bình 1.</w:t>
      </w:r>
      <w:r w:rsidR="00D00FED" w:rsidRPr="00131A88">
        <w:rPr>
          <w:lang w:val="en-US"/>
        </w:rPr>
        <w:t>36 triệu người sử dụng truy cập mỗi ngày, mạng xã hội Pinterest đang trở thành tâm điểm thu hút của cộng đồng mạng.</w:t>
      </w:r>
    </w:p>
    <w:p w:rsidR="0013752A" w:rsidRPr="00131A88" w:rsidRDefault="0013752A" w:rsidP="00396A24">
      <w:pPr>
        <w:ind w:firstLine="630"/>
        <w:rPr>
          <w:b/>
        </w:rPr>
      </w:pPr>
      <w:r w:rsidRPr="00131A88">
        <w:rPr>
          <w:b/>
        </w:rPr>
        <w:t>Myspace</w:t>
      </w:r>
    </w:p>
    <w:p w:rsidR="005403C3" w:rsidRPr="00131A88" w:rsidRDefault="005403C3" w:rsidP="00396A24">
      <w:pPr>
        <w:ind w:firstLine="630"/>
      </w:pPr>
      <w:r w:rsidRPr="00131A88">
        <w:rPr>
          <w:rFonts w:eastAsia="Times New Roman"/>
          <w:bCs/>
          <w:szCs w:val="26"/>
          <w:lang w:val="fr-FR"/>
        </w:rPr>
        <w:t xml:space="preserve">Myspace là một trong những mạng xã hội đầu tiên và thực sự lớn, Hiện nay nó vẫn còn có hơn 200 triệu người sử dụng, Việc sử dụng Myspace đã được giảm mạnh khi Facebook phát triển. Myspace có xu hướng thu hút một nhóm nhân khẩu học trẻ </w:t>
      </w:r>
      <w:r w:rsidRPr="00131A88">
        <w:rPr>
          <w:rFonts w:eastAsia="Times New Roman"/>
          <w:bCs/>
          <w:szCs w:val="26"/>
          <w:lang w:val="fr-FR"/>
        </w:rPr>
        <w:lastRenderedPageBreak/>
        <w:t>hơn so với Facebook, và đặc biệt phổ biến với những người tham gia vào sân khấu âm nhạc với sử dụng khả năng tuyệt vời của nó để thúc đẩy các ban nhạc và các nghệ sĩ âm nhạc khác cực kỳ tốt.</w:t>
      </w:r>
    </w:p>
    <w:p w:rsidR="0013752A" w:rsidRPr="00131A88" w:rsidRDefault="0013752A" w:rsidP="00396A24">
      <w:pPr>
        <w:ind w:firstLine="630"/>
        <w:rPr>
          <w:b/>
        </w:rPr>
      </w:pPr>
      <w:r w:rsidRPr="00131A88">
        <w:rPr>
          <w:b/>
        </w:rPr>
        <w:t>Linkedin</w:t>
      </w:r>
    </w:p>
    <w:p w:rsidR="005403C3" w:rsidRPr="00131A88" w:rsidRDefault="005403C3" w:rsidP="00396A24">
      <w:pPr>
        <w:ind w:firstLine="630"/>
      </w:pPr>
      <w:r w:rsidRPr="00131A88">
        <w:rPr>
          <w:rFonts w:eastAsia="Times New Roman"/>
          <w:bCs/>
          <w:szCs w:val="26"/>
          <w:lang w:val="fr-FR"/>
        </w:rPr>
        <w:t>LinkedIn là một mạng xã hội chuyên nghiệp được thiết kế cho những người kinh doanh hoặc các chuyên gia làm việc để làm cho các kết nối với các đồng nghiệp và địa chỉ liên hệ kinh doanh khác. Nó cũng có thể phục vụ như là một phương tiện để liên lạc với khách hàng tiềm năng, khách hàng và các đối tác. Nó cho phép các thành viên đăng hồ sơ và lịch sử làm việc. Linkedin khuyến khích sử dụng cho những nhóm là các đồng nghiệp, những người sử dụng lao động và những người đi kiếm việc làm</w:t>
      </w:r>
      <w:r w:rsidR="00A23602" w:rsidRPr="00131A88">
        <w:rPr>
          <w:rFonts w:eastAsia="Times New Roman"/>
          <w:bCs/>
          <w:szCs w:val="26"/>
          <w:lang w:val="fr-FR"/>
        </w:rPr>
        <w:t>.</w:t>
      </w:r>
    </w:p>
    <w:p w:rsidR="005403C3" w:rsidRPr="002C2AA6" w:rsidRDefault="0013752A" w:rsidP="00396A24">
      <w:pPr>
        <w:tabs>
          <w:tab w:val="left" w:pos="7485"/>
        </w:tabs>
        <w:ind w:firstLine="630"/>
        <w:rPr>
          <w:b/>
          <w:lang w:val="en-US"/>
        </w:rPr>
      </w:pPr>
      <w:bookmarkStart w:id="172" w:name="_Toc345394901"/>
      <w:r w:rsidRPr="00131A88">
        <w:rPr>
          <w:b/>
        </w:rPr>
        <w:t>Zing</w:t>
      </w:r>
      <w:bookmarkEnd w:id="172"/>
      <w:r w:rsidR="002C2AA6">
        <w:rPr>
          <w:b/>
          <w:lang w:val="en-US"/>
        </w:rPr>
        <w:t xml:space="preserve"> ME</w:t>
      </w:r>
    </w:p>
    <w:p w:rsidR="005403C3" w:rsidRPr="00131A88" w:rsidRDefault="00C05BD6" w:rsidP="00396A24">
      <w:pPr>
        <w:ind w:firstLine="630"/>
        <w:rPr>
          <w:lang w:val="en-US"/>
        </w:rPr>
      </w:pPr>
      <w:r w:rsidRPr="00131A88">
        <w:rPr>
          <w:rFonts w:eastAsia="Times New Roman"/>
          <w:bCs/>
          <w:szCs w:val="26"/>
          <w:lang w:val="en-US"/>
        </w:rPr>
        <w:t>Một mạng xã hội cũng khá phổ biến tại Việt Nam là Zing</w:t>
      </w:r>
      <w:r w:rsidR="002C2AA6">
        <w:rPr>
          <w:rFonts w:eastAsia="Times New Roman"/>
          <w:bCs/>
          <w:szCs w:val="26"/>
          <w:lang w:val="en-US"/>
        </w:rPr>
        <w:t xml:space="preserve"> ME</w:t>
      </w:r>
      <w:r w:rsidRPr="00131A88">
        <w:rPr>
          <w:rFonts w:eastAsia="Times New Roman"/>
          <w:bCs/>
          <w:szCs w:val="26"/>
          <w:lang w:val="en-US"/>
        </w:rPr>
        <w:t>.</w:t>
      </w:r>
      <w:r w:rsidR="00441334" w:rsidRPr="00131A88">
        <w:rPr>
          <w:rFonts w:eastAsia="Times New Roman"/>
          <w:bCs/>
          <w:szCs w:val="26"/>
          <w:lang w:val="en-US"/>
        </w:rPr>
        <w:t xml:space="preserve"> </w:t>
      </w:r>
      <w:r w:rsidR="006559A9" w:rsidRPr="00131A88">
        <w:rPr>
          <w:rFonts w:eastAsia="Times New Roman"/>
          <w:bCs/>
          <w:szCs w:val="26"/>
        </w:rPr>
        <w:t>L</w:t>
      </w:r>
      <w:r w:rsidR="005403C3" w:rsidRPr="00131A88">
        <w:rPr>
          <w:rFonts w:eastAsia="Times New Roman"/>
          <w:bCs/>
          <w:szCs w:val="26"/>
        </w:rPr>
        <w:t>à mạng xã hội ra đời ở Việt Nam được phát triển bởi VNG</w:t>
      </w:r>
      <w:r w:rsidR="006559A9" w:rsidRPr="00131A88">
        <w:rPr>
          <w:rFonts w:eastAsia="Times New Roman"/>
          <w:bCs/>
          <w:szCs w:val="26"/>
        </w:rPr>
        <w:t>,</w:t>
      </w:r>
      <w:r w:rsidR="005403C3" w:rsidRPr="00131A88">
        <w:rPr>
          <w:rFonts w:eastAsia="Times New Roman"/>
          <w:bCs/>
          <w:szCs w:val="26"/>
        </w:rPr>
        <w:t xml:space="preserve"> Zing</w:t>
      </w:r>
      <w:r w:rsidR="00D15F71">
        <w:rPr>
          <w:rFonts w:eastAsia="Times New Roman"/>
          <w:bCs/>
          <w:szCs w:val="26"/>
          <w:lang w:val="en-US"/>
        </w:rPr>
        <w:t xml:space="preserve"> ME</w:t>
      </w:r>
      <w:r w:rsidR="005403C3" w:rsidRPr="00131A88">
        <w:rPr>
          <w:rFonts w:eastAsia="Times New Roman"/>
          <w:bCs/>
          <w:szCs w:val="26"/>
        </w:rPr>
        <w:t xml:space="preserve"> nhìn chung khá giống Facebook và cũng là một mạng xã hội phục vụ cho nhu cầu giải trí</w:t>
      </w:r>
      <w:r w:rsidRPr="00131A88">
        <w:rPr>
          <w:rFonts w:eastAsia="Times New Roman"/>
          <w:bCs/>
          <w:szCs w:val="26"/>
          <w:lang w:val="en-US"/>
        </w:rPr>
        <w:t>.</w:t>
      </w:r>
    </w:p>
    <w:p w:rsidR="00F151E5" w:rsidRPr="00131A88" w:rsidRDefault="00F151E5" w:rsidP="00396A24">
      <w:pPr>
        <w:pStyle w:val="Heading2"/>
        <w:rPr>
          <w:rFonts w:eastAsia="Times New Roman"/>
        </w:rPr>
      </w:pPr>
      <w:bookmarkStart w:id="173" w:name="_Toc377965805"/>
      <w:bookmarkStart w:id="174" w:name="_Toc382590700"/>
      <w:r w:rsidRPr="00131A88">
        <w:rPr>
          <w:rFonts w:eastAsia="Times New Roman"/>
        </w:rPr>
        <w:t>Mã nguồn mở</w:t>
      </w:r>
      <w:r w:rsidR="00EB1143" w:rsidRPr="00131A88">
        <w:rPr>
          <w:rFonts w:eastAsia="Times New Roman"/>
        </w:rPr>
        <w:t xml:space="preserve"> Elgg</w:t>
      </w:r>
      <w:bookmarkEnd w:id="173"/>
      <w:bookmarkEnd w:id="174"/>
    </w:p>
    <w:p w:rsidR="00A3799E" w:rsidRPr="00131A88" w:rsidRDefault="00A21316" w:rsidP="00396A24">
      <w:pPr>
        <w:ind w:firstLine="630"/>
        <w:rPr>
          <w:shd w:val="clear" w:color="auto" w:fill="FFFFFF"/>
        </w:rPr>
      </w:pPr>
      <w:r w:rsidRPr="00131A88">
        <w:rPr>
          <w:lang w:val="en-US"/>
        </w:rPr>
        <w:t xml:space="preserve">Elgg </w:t>
      </w:r>
      <w:r w:rsidRPr="00131A88">
        <w:rPr>
          <w:shd w:val="clear" w:color="auto" w:fill="FFFFFF"/>
        </w:rPr>
        <w:t>là một nền tảng mạng xã hội mã nguồn mở, ra đời nhằm đáp ứng nhu cầu mạng xã hội cho các trường học, tổ chức giáo dụ</w:t>
      </w:r>
      <w:r w:rsidR="00DD0EA6" w:rsidRPr="00131A88">
        <w:rPr>
          <w:shd w:val="clear" w:color="auto" w:fill="FFFFFF"/>
        </w:rPr>
        <w:t>c v</w:t>
      </w:r>
      <w:r w:rsidR="00DD0EA6" w:rsidRPr="00131A88">
        <w:rPr>
          <w:shd w:val="clear" w:color="auto" w:fill="FFFFFF"/>
          <w:lang w:val="en-US"/>
        </w:rPr>
        <w:t xml:space="preserve">ới các </w:t>
      </w:r>
      <w:r w:rsidR="00DD0EA6" w:rsidRPr="00131A88">
        <w:rPr>
          <w:shd w:val="clear" w:color="auto" w:fill="FFFFFF"/>
        </w:rPr>
        <w:t xml:space="preserve">các tính năng blog, mạng kết nối, cộng đồng, thu thập tin </w:t>
      </w:r>
      <w:r w:rsidR="00DD0EA6" w:rsidRPr="00131A88">
        <w:rPr>
          <w:bCs/>
          <w:szCs w:val="26"/>
          <w:lang w:val="en-US"/>
        </w:rPr>
        <w:t>tức</w:t>
      </w:r>
      <w:r w:rsidR="00DD0EA6" w:rsidRPr="00131A88">
        <w:rPr>
          <w:shd w:val="clear" w:color="auto" w:fill="FFFFFF"/>
        </w:rPr>
        <w:t xml:space="preserve"> bằng cách tổng hợp các </w:t>
      </w:r>
      <w:r w:rsidR="00940622" w:rsidRPr="00131A88">
        <w:rPr>
          <w:shd w:val="clear" w:color="auto" w:fill="FFFFFF"/>
          <w:lang w:val="en-US"/>
        </w:rPr>
        <w:t>nguồn nội dung (</w:t>
      </w:r>
      <w:r w:rsidR="00DD0EA6" w:rsidRPr="00131A88">
        <w:rPr>
          <w:shd w:val="clear" w:color="auto" w:fill="FFFFFF"/>
        </w:rPr>
        <w:t>feed</w:t>
      </w:r>
      <w:r w:rsidR="00940622" w:rsidRPr="00131A88">
        <w:rPr>
          <w:shd w:val="clear" w:color="auto" w:fill="FFFFFF"/>
          <w:lang w:val="en-US"/>
        </w:rPr>
        <w:t>)</w:t>
      </w:r>
      <w:r w:rsidR="00DD0EA6" w:rsidRPr="00131A88">
        <w:rPr>
          <w:shd w:val="clear" w:color="auto" w:fill="FFFFFF"/>
        </w:rPr>
        <w:t xml:space="preserve">, và các tính năng chia sẻ </w:t>
      </w:r>
      <w:r w:rsidR="0076577B" w:rsidRPr="00131A88">
        <w:rPr>
          <w:shd w:val="clear" w:color="auto" w:fill="FFFFFF"/>
        </w:rPr>
        <w:t>file.</w:t>
      </w:r>
    </w:p>
    <w:p w:rsidR="001E0CC5" w:rsidRPr="00131A88" w:rsidRDefault="001E0CC5" w:rsidP="00396A24">
      <w:pPr>
        <w:ind w:firstLine="630"/>
        <w:rPr>
          <w:ins w:id="175" w:author="theirs" w:date="2014-01-16T01:18:00Z"/>
          <w:lang w:val="en-US"/>
        </w:rPr>
      </w:pPr>
      <w:r w:rsidRPr="00131A88">
        <w:rPr>
          <w:lang w:val="en-US"/>
        </w:rPr>
        <w:t xml:space="preserve">Elgg nhắm đến xây dựng một mạng xã hội phục vụ cho giáo dục, công ty hoặc một tổ chức. Vậy Elgg có gì nổi bật hơn so với môi trường học tập ảo </w:t>
      </w:r>
      <w:r w:rsidR="004F428A" w:rsidRPr="00131A88">
        <w:rPr>
          <w:lang w:val="en-US"/>
        </w:rPr>
        <w:t xml:space="preserve">truyền thống </w:t>
      </w:r>
      <w:r w:rsidRPr="00131A88">
        <w:rPr>
          <w:lang w:val="en-US"/>
        </w:rPr>
        <w:t>(Vir</w:t>
      </w:r>
      <w:r w:rsidR="00CB0916">
        <w:rPr>
          <w:lang w:val="en-US"/>
        </w:rPr>
        <w:t>tual Learning Environments-VLE).</w:t>
      </w:r>
      <w:r w:rsidRPr="00131A88">
        <w:rPr>
          <w:lang w:val="en-US"/>
        </w:rPr>
        <w:t xml:space="preserve"> Theo Dave Tosh</w:t>
      </w:r>
      <w:r w:rsidR="004F428A" w:rsidRPr="00131A88">
        <w:rPr>
          <w:lang w:val="en-US"/>
        </w:rPr>
        <w:t xml:space="preserve"> </w:t>
      </w:r>
      <w:r w:rsidRPr="00131A88">
        <w:rPr>
          <w:lang w:val="en-US"/>
        </w:rPr>
        <w:t>(giám đốc dự</w:t>
      </w:r>
      <w:r w:rsidR="004F428A" w:rsidRPr="00131A88">
        <w:rPr>
          <w:lang w:val="en-US"/>
        </w:rPr>
        <w:t xml:space="preserve"> án), E</w:t>
      </w:r>
      <w:r w:rsidRPr="00131A88">
        <w:rPr>
          <w:lang w:val="en-US"/>
        </w:rPr>
        <w:t xml:space="preserve">lgg chú trọng vào người học và các tương tác trong khi đó VLE lại chú trọng vào các khóa học và phân chia bài tập. Điểm khác biệt lớn nhất của Elgg với các mạng xã hội thương mại khác là Elgg không phải là một dịch vụ tập trung trong khi đó các mạng xã hội thương mại lại mang xu hướng tập trung dịch vụ. Điều đó có nghĩa là Elgg </w:t>
      </w:r>
      <w:r w:rsidRPr="00131A88">
        <w:rPr>
          <w:lang w:val="en-US"/>
        </w:rPr>
        <w:lastRenderedPageBreak/>
        <w:t>không tập trung phát triển cho một đối tượng cụ thể nào đó mà tùy vào từng đối tượng cụ thể sẽ có các plugin thích hợp và các plugin này hầu hết là do các nhà lập trình bên ngoài viết để cho phù hợp với mục đích sử dụng nào đó. Ngược lại các mạng xã hội thương mại thì lại tập trung phát triển cho một đối tượng cụ thể nào đó và tại vì đó là một sản phẩm thương mại do đó mã nguồn không đươc tiết lộ chỉ có nhà cung cấp mới có thể phát triển mã nguồn.</w:t>
      </w:r>
    </w:p>
    <w:p w:rsidR="00F151E5" w:rsidRPr="00131A88" w:rsidRDefault="006C4147" w:rsidP="00396A24">
      <w:pPr>
        <w:pStyle w:val="Heading3"/>
      </w:pPr>
      <w:bookmarkStart w:id="176" w:name="_Toc359567284"/>
      <w:bookmarkStart w:id="177" w:name="_Toc377965806"/>
      <w:bookmarkStart w:id="178" w:name="_Toc382590701"/>
      <w:r w:rsidRPr="00131A88">
        <w:rPr>
          <w:lang w:val="en-US"/>
        </w:rPr>
        <w:t>Tính năng</w:t>
      </w:r>
      <w:r w:rsidR="00F151E5" w:rsidRPr="00131A88">
        <w:t xml:space="preserve"> </w:t>
      </w:r>
      <w:r w:rsidRPr="00131A88">
        <w:rPr>
          <w:lang w:val="en-US"/>
        </w:rPr>
        <w:t xml:space="preserve">nổi bật </w:t>
      </w:r>
      <w:r w:rsidR="00F151E5" w:rsidRPr="00131A88">
        <w:t>của Elgg</w:t>
      </w:r>
      <w:bookmarkEnd w:id="176"/>
      <w:bookmarkEnd w:id="177"/>
      <w:bookmarkEnd w:id="178"/>
    </w:p>
    <w:p w:rsidR="001E0CC5" w:rsidRPr="00131A88" w:rsidRDefault="001E0CC5" w:rsidP="00396A24">
      <w:pPr>
        <w:ind w:firstLine="630"/>
        <w:rPr>
          <w:bCs/>
          <w:szCs w:val="26"/>
          <w:lang w:val="en-US"/>
        </w:rPr>
      </w:pPr>
      <w:r w:rsidRPr="00131A88">
        <w:rPr>
          <w:bCs/>
          <w:szCs w:val="26"/>
          <w:lang w:val="en-US"/>
        </w:rPr>
        <w:t xml:space="preserve">Một trong những đặc điểm được đánh giá cao của </w:t>
      </w:r>
      <w:r w:rsidR="009B3F71" w:rsidRPr="00131A88">
        <w:rPr>
          <w:bCs/>
          <w:szCs w:val="26"/>
          <w:lang w:val="en-US"/>
        </w:rPr>
        <w:t>E</w:t>
      </w:r>
      <w:r w:rsidRPr="00131A88">
        <w:rPr>
          <w:bCs/>
          <w:szCs w:val="26"/>
          <w:lang w:val="en-US"/>
        </w:rPr>
        <w:t xml:space="preserve">lgg là </w:t>
      </w:r>
      <w:r w:rsidR="009B3F71" w:rsidRPr="00131A88">
        <w:rPr>
          <w:bCs/>
          <w:szCs w:val="26"/>
          <w:lang w:val="en-US"/>
        </w:rPr>
        <w:t>E</w:t>
      </w:r>
      <w:r w:rsidRPr="00131A88">
        <w:rPr>
          <w:bCs/>
          <w:szCs w:val="26"/>
          <w:lang w:val="en-US"/>
        </w:rPr>
        <w:t>lgg cung cấp nền tảng mạng xã hội cơ động với các tính nổi bật như:</w:t>
      </w:r>
    </w:p>
    <w:p w:rsidR="001E0CC5" w:rsidRPr="00131A88" w:rsidRDefault="001E0CC5" w:rsidP="00EF74DE">
      <w:pPr>
        <w:pStyle w:val="ListParagraph"/>
        <w:numPr>
          <w:ilvl w:val="0"/>
          <w:numId w:val="11"/>
        </w:numPr>
        <w:spacing w:line="360" w:lineRule="auto"/>
        <w:rPr>
          <w:bCs/>
        </w:rPr>
      </w:pPr>
      <w:r w:rsidRPr="00131A88">
        <w:rPr>
          <w:bCs/>
          <w:i/>
        </w:rPr>
        <w:t>Data model</w:t>
      </w:r>
      <w:r w:rsidRPr="00131A88">
        <w:rPr>
          <w:bCs/>
        </w:rPr>
        <w:t>: mô hình dữ liệu mạnh mẽ và linh linh hoạt giúp cho việc tạo ra các đối tượng hay thực thể được đơn giản hóa. Người phát triển không cần thiết phải thiết kế lại cơ sở dữ liệu.</w:t>
      </w:r>
    </w:p>
    <w:p w:rsidR="001E0CC5" w:rsidRPr="00131A88" w:rsidRDefault="001E0CC5" w:rsidP="00EF74DE">
      <w:pPr>
        <w:pStyle w:val="ListParagraph"/>
        <w:numPr>
          <w:ilvl w:val="0"/>
          <w:numId w:val="11"/>
        </w:numPr>
        <w:spacing w:line="360" w:lineRule="auto"/>
        <w:rPr>
          <w:bCs/>
        </w:rPr>
      </w:pPr>
      <w:r w:rsidRPr="00131A88">
        <w:rPr>
          <w:bCs/>
          <w:i/>
        </w:rPr>
        <w:t>Activity Stream</w:t>
      </w:r>
      <w:r w:rsidRPr="00131A88">
        <w:rPr>
          <w:bCs/>
        </w:rPr>
        <w:t>: bộ Activity Stream API đảm bảo các plugin có thể đẩy nội dung đến với người dùng một cách dễ dàng.</w:t>
      </w:r>
    </w:p>
    <w:p w:rsidR="001E0CC5" w:rsidRPr="00131A88" w:rsidRDefault="001E0CC5" w:rsidP="00EF74DE">
      <w:pPr>
        <w:pStyle w:val="ListParagraph"/>
        <w:numPr>
          <w:ilvl w:val="0"/>
          <w:numId w:val="11"/>
        </w:numPr>
        <w:spacing w:line="360" w:lineRule="auto"/>
        <w:rPr>
          <w:bCs/>
        </w:rPr>
      </w:pPr>
      <w:r w:rsidRPr="00131A88">
        <w:rPr>
          <w:bCs/>
          <w:i/>
        </w:rPr>
        <w:t>Plugin API</w:t>
      </w:r>
      <w:r w:rsidRPr="00131A88">
        <w:rPr>
          <w:bCs/>
        </w:rPr>
        <w:t xml:space="preserve">: sử dụng bộ Plugin API do </w:t>
      </w:r>
      <w:r w:rsidR="002B1338" w:rsidRPr="00131A88">
        <w:rPr>
          <w:bCs/>
        </w:rPr>
        <w:t>Elgg</w:t>
      </w:r>
      <w:r w:rsidRPr="00131A88">
        <w:rPr>
          <w:bCs/>
        </w:rPr>
        <w:t xml:space="preserve"> cung cấp giúp cho việc xây dựng các tính năng phù hợp với yêu cầu người dùng đơn giản và nhanh chóng hơn.</w:t>
      </w:r>
    </w:p>
    <w:p w:rsidR="001E0CC5" w:rsidRPr="00131A88" w:rsidRDefault="001553BC" w:rsidP="00EF74DE">
      <w:pPr>
        <w:pStyle w:val="ListParagraph"/>
        <w:numPr>
          <w:ilvl w:val="0"/>
          <w:numId w:val="11"/>
        </w:numPr>
        <w:spacing w:line="360" w:lineRule="auto"/>
        <w:rPr>
          <w:bCs/>
        </w:rPr>
      </w:pPr>
      <w:r w:rsidRPr="00131A88">
        <w:rPr>
          <w:bCs/>
          <w:i/>
        </w:rPr>
        <w:t>Quản lý</w:t>
      </w:r>
      <w:r w:rsidR="001E0CC5" w:rsidRPr="00131A88">
        <w:rPr>
          <w:bCs/>
          <w:i/>
        </w:rPr>
        <w:t xml:space="preserve"> người dùng</w:t>
      </w:r>
      <w:r w:rsidR="001E0CC5" w:rsidRPr="00131A88">
        <w:rPr>
          <w:bCs/>
        </w:rPr>
        <w:t xml:space="preserve">: </w:t>
      </w:r>
      <w:r w:rsidR="002B1338" w:rsidRPr="00131A88">
        <w:rPr>
          <w:bCs/>
        </w:rPr>
        <w:t>Elgg</w:t>
      </w:r>
      <w:r w:rsidR="001E0CC5" w:rsidRPr="00131A88">
        <w:rPr>
          <w:bCs/>
        </w:rPr>
        <w:t xml:space="preserve"> cung cấp sẵn công cụ dùng để hỗ trợ </w:t>
      </w:r>
      <w:r w:rsidRPr="00131A88">
        <w:rPr>
          <w:bCs/>
        </w:rPr>
        <w:t>quản lý</w:t>
      </w:r>
      <w:r w:rsidR="001E0CC5" w:rsidRPr="00131A88">
        <w:rPr>
          <w:bCs/>
        </w:rPr>
        <w:t xml:space="preserve"> người dùng và các mối quan hệ trong mạng xã hội.</w:t>
      </w:r>
    </w:p>
    <w:p w:rsidR="001E0CC5" w:rsidRPr="00131A88" w:rsidRDefault="001553BC" w:rsidP="00EF74DE">
      <w:pPr>
        <w:pStyle w:val="ListParagraph"/>
        <w:numPr>
          <w:ilvl w:val="0"/>
          <w:numId w:val="11"/>
        </w:numPr>
        <w:spacing w:line="360" w:lineRule="auto"/>
        <w:rPr>
          <w:bCs/>
        </w:rPr>
      </w:pPr>
      <w:r w:rsidRPr="00131A88">
        <w:rPr>
          <w:bCs/>
          <w:i/>
        </w:rPr>
        <w:t>Quản lý</w:t>
      </w:r>
      <w:r w:rsidR="001E0CC5" w:rsidRPr="00131A88">
        <w:rPr>
          <w:bCs/>
          <w:i/>
        </w:rPr>
        <w:t xml:space="preserve"> truy cập</w:t>
      </w:r>
      <w:r w:rsidR="001E0CC5" w:rsidRPr="00131A88">
        <w:rPr>
          <w:bCs/>
        </w:rPr>
        <w:t xml:space="preserve">: tất cả các đối tượng trong </w:t>
      </w:r>
      <w:r w:rsidR="002B1338" w:rsidRPr="00131A88">
        <w:rPr>
          <w:bCs/>
        </w:rPr>
        <w:t>Elgg</w:t>
      </w:r>
      <w:r w:rsidR="001E0CC5" w:rsidRPr="00131A88">
        <w:rPr>
          <w:bCs/>
        </w:rPr>
        <w:t xml:space="preserve"> đều có một mức độ truy cập tương ứng nhờ đó các thông tin nội bộ sẽ không được trưng bày ra ngoài.</w:t>
      </w:r>
    </w:p>
    <w:p w:rsidR="00324658" w:rsidRPr="00131A88" w:rsidRDefault="001E0CC5" w:rsidP="00EF74DE">
      <w:pPr>
        <w:pStyle w:val="ListParagraph"/>
        <w:numPr>
          <w:ilvl w:val="0"/>
          <w:numId w:val="11"/>
        </w:numPr>
        <w:spacing w:line="360" w:lineRule="auto"/>
      </w:pPr>
      <w:r w:rsidRPr="00131A88">
        <w:rPr>
          <w:bCs/>
          <w:i/>
        </w:rPr>
        <w:t>Web Service</w:t>
      </w:r>
      <w:r w:rsidRPr="00131A88">
        <w:rPr>
          <w:bCs/>
        </w:rPr>
        <w:t>: cung cấp web service dạng REST API cho các nhà phát triển, giúp họ có thể phát triển các ứng dụng trên nền tảng khác như di động hay desktop.</w:t>
      </w:r>
    </w:p>
    <w:p w:rsidR="00F151E5" w:rsidRPr="00131A88" w:rsidRDefault="00F151E5" w:rsidP="00396A24">
      <w:pPr>
        <w:pStyle w:val="Heading3"/>
      </w:pPr>
      <w:bookmarkStart w:id="179" w:name="_Toc359530210"/>
      <w:bookmarkStart w:id="180" w:name="_Toc359567285"/>
      <w:bookmarkStart w:id="181" w:name="_Toc377965807"/>
      <w:bookmarkStart w:id="182" w:name="_Toc382590702"/>
      <w:r w:rsidRPr="00131A88">
        <w:t>Kiến trúc của Elgg</w:t>
      </w:r>
      <w:bookmarkEnd w:id="179"/>
      <w:bookmarkEnd w:id="180"/>
      <w:bookmarkEnd w:id="181"/>
      <w:bookmarkEnd w:id="182"/>
    </w:p>
    <w:p w:rsidR="0017149E" w:rsidRPr="00131A88" w:rsidRDefault="0017149E" w:rsidP="00396A24">
      <w:pPr>
        <w:ind w:firstLine="630"/>
        <w:rPr>
          <w:rFonts w:eastAsia="Times New Roman"/>
          <w:bCs/>
          <w:szCs w:val="26"/>
        </w:rPr>
      </w:pPr>
      <w:r w:rsidRPr="00131A88">
        <w:rPr>
          <w:rFonts w:eastAsia="Times New Roman"/>
          <w:bCs/>
          <w:szCs w:val="26"/>
        </w:rPr>
        <w:t xml:space="preserve">Elgg là một nền </w:t>
      </w:r>
      <w:r w:rsidRPr="00131A88">
        <w:rPr>
          <w:bCs/>
          <w:szCs w:val="26"/>
          <w:lang w:val="en-US"/>
        </w:rPr>
        <w:t>tảng</w:t>
      </w:r>
      <w:r w:rsidRPr="00131A88">
        <w:rPr>
          <w:rFonts w:eastAsia="Times New Roman"/>
          <w:bCs/>
          <w:szCs w:val="26"/>
        </w:rPr>
        <w:t xml:space="preserve"> (framework) cho mạng xã hội hay nói một cách khác là Elgg cung cấp các chức năng cơ bản để có thể chạy một ứng dụng mạng xã hội. Tuy </w:t>
      </w:r>
      <w:r w:rsidRPr="00131A88">
        <w:rPr>
          <w:rFonts w:eastAsia="Times New Roman"/>
          <w:bCs/>
          <w:szCs w:val="26"/>
        </w:rPr>
        <w:lastRenderedPageBreak/>
        <w:t>nhiên, bởi vì nó là framework nên chúng ta cần phải bỏ công sức ra phát triển thêm để có được một mạng xã hội hoạt động theo mục đích của mình. Tin tốt là Elgg có tính mở rộng rất cao vì thế việc thêm một chức năng thông qua plugin là rất dễ dàng.</w:t>
      </w:r>
    </w:p>
    <w:p w:rsidR="0017149E" w:rsidRPr="00131A88" w:rsidRDefault="0017149E" w:rsidP="00396A24">
      <w:pPr>
        <w:ind w:firstLine="630"/>
      </w:pPr>
      <w:r w:rsidRPr="00131A88">
        <w:rPr>
          <w:rFonts w:eastAsia="Times New Roman"/>
          <w:bCs/>
          <w:szCs w:val="26"/>
        </w:rPr>
        <w:t>Dưới đây là một số kiến thức tổng quan để có phát triển các plugin cho Elgg:</w:t>
      </w:r>
    </w:p>
    <w:p w:rsidR="00F151E5" w:rsidRDefault="00F151E5" w:rsidP="00396A24">
      <w:pPr>
        <w:pStyle w:val="Heading4"/>
      </w:pPr>
      <w:bookmarkStart w:id="183" w:name="_Toc377965808"/>
      <w:r w:rsidRPr="00131A88">
        <w:t>Data model</w:t>
      </w:r>
      <w:bookmarkEnd w:id="183"/>
    </w:p>
    <w:p w:rsidR="00A76473" w:rsidRPr="00A76473" w:rsidRDefault="00A76473" w:rsidP="00396A24">
      <w:r w:rsidRPr="00131A88">
        <w:rPr>
          <w:szCs w:val="26"/>
        </w:rPr>
        <w:t xml:space="preserve">Hầu hết các ứng dụng web động sử dụng database cho phần back-end (tất cả những phần liên quan trực tiếp đến database của hệ thống). Hệ quản trị cơ sở dữ liệu mà Elgg sử dụng đó là </w:t>
      </w:r>
      <w:r w:rsidRPr="00131A88">
        <w:rPr>
          <w:bCs/>
          <w:szCs w:val="26"/>
          <w:lang w:val="en-US"/>
        </w:rPr>
        <w:t>MySQL</w:t>
      </w:r>
      <w:r w:rsidRPr="00131A88">
        <w:rPr>
          <w:szCs w:val="26"/>
        </w:rPr>
        <w:t xml:space="preserve">. Một trong những điểm tạo nên tính mở rộng cho Elgg đó là Elgg được thiết kết theo cách mà khi một người muốn phát triển một plugin cho Elgg họ không cân phải tạo ra các bảng trong database để lưu dữ liệu của họ. Có được điều đó là do Elgg dựa trên một mô hình dữ liệu có tính linh hoạt và tổng quát cao. Điều đó có nghĩa là khi một sự thay đổi ở database như mở rộng để có thể hỗ trợ cho nhiều server hay do cơ sở hạ tầng  thì chúng ta cũng sẽ không cần phải cập nhật hay chỉnh sửa lại </w:t>
      </w:r>
      <w:r w:rsidRPr="00131A88">
        <w:rPr>
          <w:szCs w:val="26"/>
          <w:lang w:val="en-US"/>
        </w:rPr>
        <w:t>mã nguồn</w:t>
      </w:r>
      <w:r w:rsidRPr="00131A88">
        <w:rPr>
          <w:szCs w:val="26"/>
        </w:rPr>
        <w:t>. Toàn bộ các đối tượng trong Elgg đều được lưu dưới dạng Entity và được lưu ở bảng Entity. Một người dùng (user) là một entity, blog cũng là entity.... Elgg đưa ra một một lớp cơ sở là ElggEntity, tất cả các enity khác đều kế thừa từ lớp ElggEntity này. Ví dụ như ElggUser kết thừa từ lớp ElggEntity và cung cấp các chức năng của user. Bên cạnh ElggEntity, Elgg cũng cung cấp thêm ba lớp khác để giúp người phát triển có thể thêm các chức năng mới dễ dàng hơn. Ba lớp đó là ElggRelationship, ElggMetadata và ElggAnnotation. ElggRelationship cho phép chúng ta có thể thêm các mối quan hệ giữa các đối tượng ví dụ như một user có thể là bạn</w:t>
      </w:r>
      <w:r w:rsidRPr="00131A88">
        <w:rPr>
          <w:szCs w:val="26"/>
          <w:lang w:val="en-US"/>
        </w:rPr>
        <w:t xml:space="preserve"> </w:t>
      </w:r>
      <w:r w:rsidRPr="00131A88">
        <w:rPr>
          <w:szCs w:val="26"/>
        </w:rPr>
        <w:t>(friend ) của một user khác hay một user có thể là một thành viên của một group nào đó. ElggMetadata và ElggAnnotation cho phép người phát triển bổ sung thêm các thông tin cho một đối tượng ví dụ như mặc định ElggUser không có thuộ</w:t>
      </w:r>
      <w:r w:rsidRPr="00131A88">
        <w:rPr>
          <w:szCs w:val="26"/>
          <w:lang w:val="en-US"/>
        </w:rPr>
        <w:t>c</w:t>
      </w:r>
      <w:r w:rsidRPr="00131A88">
        <w:rPr>
          <w:szCs w:val="26"/>
        </w:rPr>
        <w:t xml:space="preserve"> tính ngày sinh nhật</w:t>
      </w:r>
      <w:r w:rsidRPr="00131A88">
        <w:rPr>
          <w:szCs w:val="26"/>
          <w:lang w:val="en-US"/>
        </w:rPr>
        <w:t xml:space="preserve"> </w:t>
      </w:r>
      <w:r w:rsidRPr="00131A88">
        <w:rPr>
          <w:szCs w:val="26"/>
        </w:rPr>
        <w:t>(dob-date of birth) chúng ta có thể thêm dob cho user bằng cách sử dụng ElggMetadata hay khi một user nào đó bình luận</w:t>
      </w:r>
      <w:r w:rsidRPr="00131A88">
        <w:rPr>
          <w:szCs w:val="26"/>
          <w:lang w:val="en-US"/>
        </w:rPr>
        <w:t xml:space="preserve"> </w:t>
      </w:r>
      <w:r w:rsidRPr="00131A88">
        <w:rPr>
          <w:szCs w:val="26"/>
        </w:rPr>
        <w:t>(comment) một blog của ai đó thì khi đó comment đó sẽ đươc lưu ElggAnnotation cho đối tượng blog.</w:t>
      </w:r>
    </w:p>
    <w:p w:rsidR="004510A0" w:rsidRPr="00131A88" w:rsidRDefault="00960749" w:rsidP="00396A24">
      <w:pPr>
        <w:keepNext/>
        <w:ind w:firstLine="0"/>
        <w:jc w:val="center"/>
      </w:pPr>
      <w:r w:rsidRPr="00960749">
        <w:rPr>
          <w:noProof/>
          <w:lang w:val="en-US"/>
        </w:rPr>
        <w:lastRenderedPageBreak/>
        <w:drawing>
          <wp:inline distT="0" distB="0" distL="0" distR="0" wp14:anchorId="1423C5EC" wp14:editId="3B6C9D44">
            <wp:extent cx="5490443" cy="3838353"/>
            <wp:effectExtent l="0" t="0" r="0" b="0"/>
            <wp:docPr id="56" name="Picture 56" descr="C:\Users\khabe_000\Desktop\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khabe_000\Desktop\asdasd.png"/>
                    <pic:cNvPicPr>
                      <a:picLocks noChangeAspect="1" noChangeArrowheads="1"/>
                    </pic:cNvPicPr>
                  </pic:nvPicPr>
                  <pic:blipFill>
                    <a:blip r:embed="rId20">
                      <a:extLst>
                        <a:ext uri="{BEBA8EAE-BF5A-486C-A8C5-ECC9F3942E4B}">
                          <a14:imgProps xmlns:a14="http://schemas.microsoft.com/office/drawing/2010/main">
                            <a14:imgLayer r:embed="rId21">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5538317" cy="3871822"/>
                    </a:xfrm>
                    <a:prstGeom prst="rect">
                      <a:avLst/>
                    </a:prstGeom>
                    <a:noFill/>
                    <a:ln>
                      <a:noFill/>
                    </a:ln>
                  </pic:spPr>
                </pic:pic>
              </a:graphicData>
            </a:graphic>
          </wp:inline>
        </w:drawing>
      </w:r>
    </w:p>
    <w:p w:rsidR="004510A0" w:rsidRPr="00131A88" w:rsidRDefault="004510A0" w:rsidP="00396A24">
      <w:pPr>
        <w:pStyle w:val="Caption11"/>
        <w:spacing w:line="360" w:lineRule="auto"/>
      </w:pPr>
      <w:bookmarkStart w:id="184" w:name="_Toc382590723"/>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5</w:t>
      </w:r>
      <w:r w:rsidR="002A4C58">
        <w:fldChar w:fldCharType="end"/>
      </w:r>
      <w:r w:rsidRPr="00131A88">
        <w:t xml:space="preserve"> Mô hình dữ liệu của </w:t>
      </w:r>
      <w:r w:rsidR="002B1338" w:rsidRPr="00131A88">
        <w:t>Elgg</w:t>
      </w:r>
      <w:bookmarkEnd w:id="184"/>
    </w:p>
    <w:p w:rsidR="00620A82" w:rsidRPr="00131A88" w:rsidRDefault="00620A82" w:rsidP="00396A24">
      <w:pPr>
        <w:jc w:val="center"/>
        <w:rPr>
          <w:lang w:val="en-US"/>
        </w:rPr>
      </w:pPr>
      <w:r w:rsidRPr="00131A88">
        <w:rPr>
          <w:lang w:val="en-US"/>
        </w:rPr>
        <w:t xml:space="preserve">(Nguồn </w:t>
      </w:r>
      <w:hyperlink r:id="rId22" w:history="1">
        <w:r w:rsidRPr="00131A88">
          <w:rPr>
            <w:rStyle w:val="Hyperlink"/>
            <w:color w:val="auto"/>
            <w:lang w:val="en-US"/>
          </w:rPr>
          <w:t>http://docs.</w:t>
        </w:r>
        <w:r w:rsidR="002B1338" w:rsidRPr="00131A88">
          <w:rPr>
            <w:rStyle w:val="Hyperlink"/>
            <w:color w:val="auto"/>
            <w:lang w:val="en-US"/>
          </w:rPr>
          <w:t>Elgg</w:t>
        </w:r>
        <w:r w:rsidRPr="00131A88">
          <w:rPr>
            <w:rStyle w:val="Hyperlink"/>
            <w:color w:val="auto"/>
            <w:lang w:val="en-US"/>
          </w:rPr>
          <w:t>.org/wiki/Engine/DataModel</w:t>
        </w:r>
      </w:hyperlink>
      <w:r w:rsidRPr="00131A88">
        <w:rPr>
          <w:lang w:val="en-US"/>
        </w:rPr>
        <w:t xml:space="preserve"> )</w:t>
      </w:r>
    </w:p>
    <w:p w:rsidR="00F151E5" w:rsidRPr="00131A88" w:rsidRDefault="00F151E5" w:rsidP="00396A24">
      <w:pPr>
        <w:pStyle w:val="Heading4"/>
      </w:pPr>
      <w:bookmarkStart w:id="185" w:name="_Toc377965809"/>
      <w:r w:rsidRPr="00131A88">
        <w:t>Action</w:t>
      </w:r>
      <w:bookmarkEnd w:id="185"/>
    </w:p>
    <w:p w:rsidR="001471C1" w:rsidRPr="00131A88" w:rsidRDefault="001471C1" w:rsidP="00396A24">
      <w:pPr>
        <w:ind w:firstLine="630"/>
      </w:pPr>
      <w:r w:rsidRPr="00131A88">
        <w:t>Một action trong Elgg là một đoạn code chạy khi người dùng thực hiện một tác vụ nào đó. Khi người dùng đăng nhập</w:t>
      </w:r>
      <w:r w:rsidR="00AE05B0" w:rsidRPr="00131A88">
        <w:rPr>
          <w:lang w:val="en-US"/>
        </w:rPr>
        <w:t xml:space="preserve"> </w:t>
      </w:r>
      <w:r w:rsidRPr="00131A88">
        <w:t xml:space="preserve">(login) thì action login sẽ được gọi hay khi người dùng submit một </w:t>
      </w:r>
      <w:r w:rsidR="00A546A8" w:rsidRPr="00131A88">
        <w:rPr>
          <w:lang w:val="en-US"/>
        </w:rPr>
        <w:t>c</w:t>
      </w:r>
      <w:r w:rsidRPr="00131A88">
        <w:t xml:space="preserve">omment thì </w:t>
      </w:r>
      <w:r w:rsidR="00A546A8" w:rsidRPr="00131A88">
        <w:rPr>
          <w:lang w:val="en-US"/>
        </w:rPr>
        <w:t>a</w:t>
      </w:r>
      <w:r w:rsidRPr="00131A88">
        <w:t xml:space="preserve">ction </w:t>
      </w:r>
      <w:r w:rsidR="00AE05B0" w:rsidRPr="00131A88">
        <w:rPr>
          <w:lang w:val="en-US"/>
        </w:rPr>
        <w:t>A</w:t>
      </w:r>
      <w:r w:rsidR="00AE05B0" w:rsidRPr="00131A88">
        <w:t>ddC</w:t>
      </w:r>
      <w:r w:rsidRPr="00131A88">
        <w:t>omment sẽ được gọi. Tổng quát action được gọi khi người dùng tiến hành submit một form nào đó. Action sẽ xử lí nội dung của form và tiến hành thao tác với database</w:t>
      </w:r>
      <w:r w:rsidR="00AE05B0" w:rsidRPr="00131A88">
        <w:rPr>
          <w:lang w:val="en-US"/>
        </w:rPr>
        <w:t xml:space="preserve"> </w:t>
      </w:r>
      <w:r w:rsidRPr="00131A88">
        <w:t xml:space="preserve">(nếu cần thiết) và trả về cho người dùng một kết quả, kết quả đó có thể là chuyển đến một trang khác hoặc hiện thông báo thông qua </w:t>
      </w:r>
      <w:r w:rsidR="00AE05B0" w:rsidRPr="00131A88">
        <w:rPr>
          <w:lang w:val="en-US"/>
        </w:rPr>
        <w:t>S</w:t>
      </w:r>
      <w:r w:rsidR="00A546A8" w:rsidRPr="00131A88">
        <w:t>ystem</w:t>
      </w:r>
      <w:r w:rsidR="00AE05B0" w:rsidRPr="00131A88">
        <w:rPr>
          <w:lang w:val="en-US"/>
        </w:rPr>
        <w:t>M</w:t>
      </w:r>
      <w:r w:rsidRPr="00131A88">
        <w:t xml:space="preserve">essage. Action được gọi thông qua một bộ </w:t>
      </w:r>
      <w:r w:rsidR="001553BC" w:rsidRPr="00131A88">
        <w:t>quản lý</w:t>
      </w:r>
      <w:r w:rsidRPr="00131A88">
        <w:t xml:space="preserve"> action trung tâm. Các actions sẽ được đăng kí với Elgg. Elgg sẽ kiểm tra một số vấn đề liên quan tới bảo mật sau đó gọi đến </w:t>
      </w:r>
      <w:r w:rsidR="00454899" w:rsidRPr="00131A88">
        <w:rPr>
          <w:lang w:val="en-US"/>
        </w:rPr>
        <w:t>tập tin</w:t>
      </w:r>
      <w:r w:rsidRPr="00131A88">
        <w:t xml:space="preserve"> register action.</w:t>
      </w:r>
    </w:p>
    <w:p w:rsidR="00F151E5" w:rsidRPr="00131A88" w:rsidRDefault="00F151E5" w:rsidP="00396A24">
      <w:pPr>
        <w:pStyle w:val="Heading4"/>
      </w:pPr>
      <w:bookmarkStart w:id="186" w:name="_Toc377965810"/>
      <w:r w:rsidRPr="00131A88">
        <w:lastRenderedPageBreak/>
        <w:t xml:space="preserve">Hệ thống sự kiện </w:t>
      </w:r>
      <w:r w:rsidRPr="00E30CAB">
        <w:t>của</w:t>
      </w:r>
      <w:r w:rsidRPr="00131A88">
        <w:t xml:space="preserve"> Elgg</w:t>
      </w:r>
      <w:r w:rsidRPr="00131A88">
        <w:rPr>
          <w:lang w:val="en-US"/>
        </w:rPr>
        <w:t xml:space="preserve"> </w:t>
      </w:r>
      <w:r w:rsidRPr="00131A88">
        <w:t>(Event system)</w:t>
      </w:r>
      <w:bookmarkEnd w:id="186"/>
    </w:p>
    <w:p w:rsidR="00086247" w:rsidRPr="00131A88" w:rsidRDefault="00086247" w:rsidP="00396A24">
      <w:pPr>
        <w:ind w:firstLine="630"/>
      </w:pPr>
      <w:r w:rsidRPr="00131A88">
        <w:t>Elgg có cung cấp một hệ thống các sự kiện</w:t>
      </w:r>
      <w:r w:rsidR="00BF1120" w:rsidRPr="00131A88">
        <w:rPr>
          <w:lang w:val="en-US"/>
        </w:rPr>
        <w:t xml:space="preserve"> </w:t>
      </w:r>
      <w:r w:rsidRPr="00131A88">
        <w:t>(event) được sử dụng để thay th</w:t>
      </w:r>
      <w:r w:rsidR="00217F0E">
        <w:t>ế</w:t>
      </w:r>
      <w:r w:rsidRPr="00131A88">
        <w:t xml:space="preserve"> hay thêm vào trong nhân chức năng của Elgg. Có hai loại sự kiện là Elgg Events và Plugin hooks. </w:t>
      </w:r>
    </w:p>
    <w:p w:rsidR="00086247" w:rsidRPr="00131A88" w:rsidRDefault="00086247" w:rsidP="00396A24">
      <w:pPr>
        <w:ind w:firstLine="630"/>
      </w:pPr>
      <w:r w:rsidRPr="00131A88">
        <w:t xml:space="preserve">Elgg Events được gọi </w:t>
      </w:r>
      <w:r w:rsidR="007F6D43">
        <w:rPr>
          <w:lang w:val="en-US"/>
        </w:rPr>
        <w:t xml:space="preserve">khi </w:t>
      </w:r>
      <w:r w:rsidRPr="00131A88">
        <w:t>một cái gì đó được tạo ra, cập nhật hay xóa hay khi Elgg framework đang nạp</w:t>
      </w:r>
      <w:r w:rsidR="00AD4585" w:rsidRPr="00131A88">
        <w:rPr>
          <w:lang w:val="en-US"/>
        </w:rPr>
        <w:t xml:space="preserve"> </w:t>
      </w:r>
      <w:r w:rsidR="00AD4585" w:rsidRPr="00131A88">
        <w:t>(load</w:t>
      </w:r>
      <w:r w:rsidRPr="00131A88">
        <w:t>). Mỗi event sẽ được xác định thông qua tên</w:t>
      </w:r>
      <w:r w:rsidR="00AD4585" w:rsidRPr="00131A88">
        <w:rPr>
          <w:lang w:val="en-US"/>
        </w:rPr>
        <w:t xml:space="preserve"> </w:t>
      </w:r>
      <w:r w:rsidRPr="00131A88">
        <w:t>(event name) và loại đối tượng</w:t>
      </w:r>
      <w:r w:rsidR="00AD4585" w:rsidRPr="00131A88">
        <w:rPr>
          <w:lang w:val="en-US"/>
        </w:rPr>
        <w:t xml:space="preserve"> </w:t>
      </w:r>
      <w:r w:rsidRPr="00131A88">
        <w:t>(object type – system, user, object, relationship, annotation, group)</w:t>
      </w:r>
    </w:p>
    <w:p w:rsidR="001471C1" w:rsidRPr="00131A88" w:rsidRDefault="00086247" w:rsidP="00396A24">
      <w:pPr>
        <w:ind w:firstLine="630"/>
      </w:pPr>
      <w:r w:rsidRPr="00131A88">
        <w:t>Plugin hooks tương tự như events và cách đăng kí sử dụng giống như events. Điều khác biệt là thay vì thực thi khi có một sự kiện thay đổi nào đó trong hệ thống thì plugin hooks thực thi nhằm mục đích chỉnh sửa cho phù hợp với mục đích của plugin đã đăng kí plugin hook đó.</w:t>
      </w:r>
    </w:p>
    <w:p w:rsidR="00F151E5" w:rsidRPr="00131A88" w:rsidRDefault="00F151E5" w:rsidP="00396A24">
      <w:pPr>
        <w:pStyle w:val="Heading4"/>
      </w:pPr>
      <w:bookmarkStart w:id="187" w:name="_Toc377965811"/>
      <w:r w:rsidRPr="00131A88">
        <w:t>View</w:t>
      </w:r>
      <w:bookmarkEnd w:id="187"/>
    </w:p>
    <w:p w:rsidR="00086247" w:rsidRPr="00131A88" w:rsidRDefault="00086247" w:rsidP="00396A24">
      <w:pPr>
        <w:ind w:firstLine="630"/>
      </w:pPr>
      <w:r w:rsidRPr="00131A88">
        <w:t xml:space="preserve">Nhiệm vụ của View là tạo ra một giao diện để thể hiện dữ liệu đầu vào. Mặc định giao Elgg đã cung cấp một số giao diện đã được định dạng sẵn, tuy nhiên người dùng có thể chỉnh sửa lại cho phù hợp bằng </w:t>
      </w:r>
      <w:r w:rsidR="00B42EAB">
        <w:rPr>
          <w:lang w:val="en-US"/>
        </w:rPr>
        <w:t>hai</w:t>
      </w:r>
      <w:r w:rsidRPr="00131A88">
        <w:t xml:space="preserve"> cách hoặc là chỉnh sửa lại hoàn toàn</w:t>
      </w:r>
      <w:r w:rsidR="00AD4585" w:rsidRPr="00131A88">
        <w:rPr>
          <w:lang w:val="en-US"/>
        </w:rPr>
        <w:t xml:space="preserve"> </w:t>
      </w:r>
      <w:r w:rsidRPr="00131A88">
        <w:t>(Overriding views) hoặc kế thừa</w:t>
      </w:r>
      <w:r w:rsidR="00AD4585" w:rsidRPr="00131A88">
        <w:rPr>
          <w:lang w:val="en-US"/>
        </w:rPr>
        <w:t xml:space="preserve"> </w:t>
      </w:r>
      <w:r w:rsidRPr="00131A88">
        <w:t>(Extending views). Đây cũng được xem là một điểm tạo nên tính linh hoạt và mở rộng của Elgg.</w:t>
      </w:r>
    </w:p>
    <w:p w:rsidR="003E0870" w:rsidRPr="00131A88" w:rsidRDefault="003E0870" w:rsidP="00396A24">
      <w:pPr>
        <w:pStyle w:val="Heading4"/>
        <w:rPr>
          <w:lang w:val="en-US"/>
        </w:rPr>
      </w:pPr>
      <w:bookmarkStart w:id="188" w:name="_Toc377965812"/>
      <w:r w:rsidRPr="00131A88">
        <w:rPr>
          <w:lang w:val="en-US"/>
        </w:rPr>
        <w:t>Cấu trúc tổng quát một của một plugin</w:t>
      </w:r>
      <w:bookmarkEnd w:id="188"/>
    </w:p>
    <w:p w:rsidR="005614C4" w:rsidRPr="00131A88" w:rsidRDefault="005614C4" w:rsidP="00396A24">
      <w:pPr>
        <w:ind w:firstLine="630"/>
        <w:rPr>
          <w:lang w:val="en-US"/>
        </w:rPr>
      </w:pPr>
      <w:r w:rsidRPr="00131A88">
        <w:rPr>
          <w:lang w:val="en-US"/>
        </w:rPr>
        <w:t xml:space="preserve">Các lập trình viên được khuyến khích sử dụng một kiến trúc plugin tổng quát do Elgg đưa ra nhằm mục đích dễ </w:t>
      </w:r>
      <w:r w:rsidR="001553BC" w:rsidRPr="00131A88">
        <w:rPr>
          <w:lang w:val="en-US"/>
        </w:rPr>
        <w:t>quản lý</w:t>
      </w:r>
      <w:r w:rsidRPr="00131A88">
        <w:rPr>
          <w:lang w:val="en-US"/>
        </w:rPr>
        <w:t xml:space="preserve"> mã nguồn và khi một người khác muốn phát triển thêm tính năng mới phù hợp với nhu cầu của họ thì cũng không quá khó để đọc hiểu mã nguồn. Sau đây là </w:t>
      </w:r>
      <w:r w:rsidR="00E85D06" w:rsidRPr="00131A88">
        <w:rPr>
          <w:lang w:val="en-US"/>
        </w:rPr>
        <w:t>cấu trúc thư mục</w:t>
      </w:r>
      <w:r w:rsidRPr="00131A88">
        <w:rPr>
          <w:lang w:val="en-US"/>
        </w:rPr>
        <w:t xml:space="preserve"> chuẩn của plugin “example”:</w:t>
      </w:r>
    </w:p>
    <w:p w:rsidR="00860E27" w:rsidRPr="00131A88" w:rsidRDefault="00860E27" w:rsidP="00035BC4">
      <w:pPr>
        <w:pStyle w:val="Caption11"/>
        <w:spacing w:before="0" w:line="360" w:lineRule="auto"/>
      </w:pPr>
      <w:r w:rsidRPr="00131A88">
        <w:lastRenderedPageBreak/>
        <w:drawing>
          <wp:inline distT="0" distB="0" distL="0" distR="0" wp14:anchorId="751F28A1" wp14:editId="4766A6DB">
            <wp:extent cx="3429479" cy="5544324"/>
            <wp:effectExtent l="133350" t="133350" r="152400" b="1708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s.png"/>
                    <pic:cNvPicPr/>
                  </pic:nvPicPr>
                  <pic:blipFill>
                    <a:blip r:embed="rId23">
                      <a:extLst>
                        <a:ext uri="{28A0092B-C50C-407E-A947-70E740481C1C}">
                          <a14:useLocalDpi xmlns:a14="http://schemas.microsoft.com/office/drawing/2010/main" val="0"/>
                        </a:ext>
                      </a:extLst>
                    </a:blip>
                    <a:stretch>
                      <a:fillRect/>
                    </a:stretch>
                  </pic:blipFill>
                  <pic:spPr>
                    <a:xfrm>
                      <a:off x="0" y="0"/>
                      <a:ext cx="3429479" cy="5544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614C4" w:rsidRPr="00131A88" w:rsidRDefault="000D7376" w:rsidP="00035BC4">
      <w:pPr>
        <w:pStyle w:val="Caption11"/>
        <w:spacing w:before="0" w:line="360" w:lineRule="auto"/>
      </w:pPr>
      <w:bookmarkStart w:id="189" w:name="_Toc382590724"/>
      <w:r w:rsidRPr="00131A88">
        <w:t>Hình</w:t>
      </w:r>
      <w:r w:rsidR="00E85D06" w:rsidRPr="00131A88">
        <w:t xml:space="preserve">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6</w:t>
      </w:r>
      <w:r w:rsidR="002A4C58">
        <w:fldChar w:fldCharType="end"/>
      </w:r>
      <w:r w:rsidR="00E85D06" w:rsidRPr="00131A88">
        <w:t xml:space="preserve"> Cấu trúc thư mục chuẩn của plugin “example”</w:t>
      </w:r>
      <w:bookmarkEnd w:id="189"/>
    </w:p>
    <w:p w:rsidR="003E0870" w:rsidRPr="00131A88" w:rsidRDefault="00A36143" w:rsidP="00396A24">
      <w:pPr>
        <w:ind w:firstLine="630"/>
        <w:rPr>
          <w:spacing w:val="-4"/>
          <w:lang w:val="en-US"/>
        </w:rPr>
      </w:pPr>
      <w:r w:rsidRPr="00131A88">
        <w:rPr>
          <w:b/>
          <w:spacing w:val="-4"/>
          <w:lang w:val="en-US"/>
        </w:rPr>
        <w:t>Các t</w:t>
      </w:r>
      <w:r w:rsidR="0078497A" w:rsidRPr="00131A88">
        <w:rPr>
          <w:b/>
          <w:spacing w:val="-4"/>
          <w:lang w:val="en-US"/>
        </w:rPr>
        <w:t>ập tin bắt buộc</w:t>
      </w:r>
      <w:r w:rsidR="0078497A" w:rsidRPr="00131A88">
        <w:rPr>
          <w:spacing w:val="-4"/>
          <w:lang w:val="en-US"/>
        </w:rPr>
        <w:t>: start.php và manifest.xml là 2 tập tin bắt buộc phải có trong bất kì ứng dụng nào. Hai tập tin này được đặt ở thư mục gốc của plugin để Elgg có thể nhận dạng</w:t>
      </w:r>
      <w:r w:rsidRPr="00131A88">
        <w:rPr>
          <w:spacing w:val="-4"/>
          <w:lang w:val="en-US"/>
        </w:rPr>
        <w:t xml:space="preserve"> plugin</w:t>
      </w:r>
      <w:r w:rsidR="0078497A" w:rsidRPr="00131A88">
        <w:rPr>
          <w:spacing w:val="-4"/>
          <w:lang w:val="en-US"/>
        </w:rPr>
        <w:t>.</w:t>
      </w:r>
      <w:r w:rsidR="00DA010F" w:rsidRPr="00131A88">
        <w:rPr>
          <w:spacing w:val="-4"/>
          <w:lang w:val="en-US"/>
        </w:rPr>
        <w:t xml:space="preserve"> Tập tin</w:t>
      </w:r>
      <w:r w:rsidR="0078497A" w:rsidRPr="00131A88">
        <w:rPr>
          <w:spacing w:val="-4"/>
          <w:lang w:val="en-US"/>
        </w:rPr>
        <w:t xml:space="preserve"> manifest.xml cung cấp thông tin chi tiết của plugin như tên</w:t>
      </w:r>
      <w:r w:rsidRPr="00131A88">
        <w:rPr>
          <w:spacing w:val="-4"/>
          <w:lang w:val="en-US"/>
        </w:rPr>
        <w:t xml:space="preserve"> plugin</w:t>
      </w:r>
      <w:r w:rsidR="0078497A" w:rsidRPr="00131A88">
        <w:rPr>
          <w:spacing w:val="-4"/>
          <w:lang w:val="en-US"/>
        </w:rPr>
        <w:t>, tác giả, phiên bản plugin, phiên bản Elgg tương thích</w:t>
      </w:r>
      <w:r w:rsidR="00DA010F" w:rsidRPr="00131A88">
        <w:rPr>
          <w:spacing w:val="-4"/>
          <w:lang w:val="en-US"/>
        </w:rPr>
        <w:t>, bản quyền</w:t>
      </w:r>
      <w:r w:rsidR="0078497A" w:rsidRPr="00131A88">
        <w:rPr>
          <w:spacing w:val="-4"/>
          <w:lang w:val="en-US"/>
        </w:rPr>
        <w:t xml:space="preserve"> …</w:t>
      </w:r>
      <w:r w:rsidRPr="00131A88">
        <w:rPr>
          <w:spacing w:val="-4"/>
          <w:lang w:val="en-US"/>
        </w:rPr>
        <w:t xml:space="preserve"> </w:t>
      </w:r>
      <w:r w:rsidR="00DA010F" w:rsidRPr="00131A88">
        <w:rPr>
          <w:spacing w:val="-4"/>
          <w:lang w:val="en-US"/>
        </w:rPr>
        <w:t>Tập tin start.php</w:t>
      </w:r>
      <w:r w:rsidRPr="00131A88">
        <w:rPr>
          <w:spacing w:val="-4"/>
          <w:lang w:val="en-US"/>
        </w:rPr>
        <w:t xml:space="preserve"> được xem như là hàm khởi tạo vì nó khởi tạo plugin, đăng kí các sự kiện…</w:t>
      </w:r>
    </w:p>
    <w:p w:rsidR="00A36143" w:rsidRPr="00131A88" w:rsidRDefault="00A36143" w:rsidP="00396A24">
      <w:pPr>
        <w:ind w:firstLine="630"/>
        <w:rPr>
          <w:lang w:val="en-US"/>
        </w:rPr>
      </w:pPr>
      <w:r w:rsidRPr="00131A88">
        <w:rPr>
          <w:b/>
          <w:lang w:val="en-US"/>
        </w:rPr>
        <w:t>Actions</w:t>
      </w:r>
      <w:r w:rsidR="004E7776" w:rsidRPr="00131A88">
        <w:rPr>
          <w:lang w:val="en-US"/>
        </w:rPr>
        <w:t>: c</w:t>
      </w:r>
      <w:r w:rsidRPr="00131A88">
        <w:rPr>
          <w:lang w:val="en-US"/>
        </w:rPr>
        <w:t>ác tập tin và hàm xử lý như lưu dữ liệu, cập nhật</w:t>
      </w:r>
      <w:r w:rsidR="00A01F00" w:rsidRPr="00131A88">
        <w:rPr>
          <w:lang w:val="en-US"/>
        </w:rPr>
        <w:t xml:space="preserve"> (xóa, sửa)</w:t>
      </w:r>
      <w:r w:rsidRPr="00131A88">
        <w:rPr>
          <w:lang w:val="en-US"/>
        </w:rPr>
        <w:t xml:space="preserve"> dữ liệu</w:t>
      </w:r>
      <w:r w:rsidR="00A01F00" w:rsidRPr="00131A88">
        <w:rPr>
          <w:lang w:val="en-US"/>
        </w:rPr>
        <w:t xml:space="preserve">. Hay nói cách khác thư mục </w:t>
      </w:r>
      <w:r w:rsidR="00A01F00" w:rsidRPr="00131A88">
        <w:rPr>
          <w:b/>
          <w:i/>
          <w:lang w:val="en-US"/>
        </w:rPr>
        <w:t>actions</w:t>
      </w:r>
      <w:r w:rsidR="00A01F00" w:rsidRPr="00131A88">
        <w:rPr>
          <w:lang w:val="en-US"/>
        </w:rPr>
        <w:t xml:space="preserve"> chứa các tập tin xử lý cho các form</w:t>
      </w:r>
      <w:r w:rsidR="00D745B5" w:rsidRPr="00131A88">
        <w:rPr>
          <w:lang w:val="en-US"/>
        </w:rPr>
        <w:t xml:space="preserve">. Để dễ hiểu và dễ </w:t>
      </w:r>
      <w:r w:rsidR="001553BC" w:rsidRPr="00131A88">
        <w:rPr>
          <w:lang w:val="en-US"/>
        </w:rPr>
        <w:t>quản lý</w:t>
      </w:r>
      <w:r w:rsidR="007E4BDC" w:rsidRPr="00131A88">
        <w:rPr>
          <w:lang w:val="en-US"/>
        </w:rPr>
        <w:t xml:space="preserve"> chúng ta có thể tạo thêm các thư mục bên trong thư mục actions ví dụ, </w:t>
      </w:r>
      <w:r w:rsidR="007E4BDC" w:rsidRPr="00131A88">
        <w:rPr>
          <w:lang w:val="en-US"/>
        </w:rPr>
        <w:lastRenderedPageBreak/>
        <w:t xml:space="preserve">đối với plugin </w:t>
      </w:r>
      <w:r w:rsidR="007E4BDC" w:rsidRPr="00131A88">
        <w:rPr>
          <w:b/>
          <w:lang w:val="en-US"/>
        </w:rPr>
        <w:t>groups</w:t>
      </w:r>
      <w:r w:rsidR="007E4BDC" w:rsidRPr="00131A88">
        <w:rPr>
          <w:lang w:val="en-US"/>
        </w:rPr>
        <w:t xml:space="preserve"> có chức năng là thảo luận (discussion) do đó ta có thể tạo thư mục discussion bên trong thư mục actions và lưu các tập xử lý các form liên quan tới thảo luận.</w:t>
      </w:r>
    </w:p>
    <w:p w:rsidR="007E4BDC" w:rsidRPr="00131A88" w:rsidRDefault="007E4BDC" w:rsidP="00396A24">
      <w:pPr>
        <w:ind w:firstLine="630"/>
        <w:rPr>
          <w:lang w:val="en-US"/>
        </w:rPr>
      </w:pPr>
      <w:r w:rsidRPr="00131A88">
        <w:rPr>
          <w:b/>
          <w:lang w:val="en-US"/>
        </w:rPr>
        <w:t>Classes</w:t>
      </w:r>
      <w:r w:rsidRPr="00131A88">
        <w:rPr>
          <w:lang w:val="en-US"/>
        </w:rPr>
        <w:t xml:space="preserve">: tất cả các class được tạo ra trong plugin nên </w:t>
      </w:r>
      <w:r w:rsidR="00D23CDC" w:rsidRPr="00131A88">
        <w:rPr>
          <w:lang w:val="en-US"/>
        </w:rPr>
        <w:t xml:space="preserve">lưu trong thư mục </w:t>
      </w:r>
      <w:r w:rsidR="00D23CDC" w:rsidRPr="00131A88">
        <w:rPr>
          <w:b/>
          <w:lang w:val="en-US"/>
        </w:rPr>
        <w:t>classes</w:t>
      </w:r>
      <w:r w:rsidR="00213F57" w:rsidRPr="00131A88">
        <w:rPr>
          <w:lang w:val="en-US"/>
        </w:rPr>
        <w:t>. Các lớp trong thư mục classes này sẽ tự động nạp (load) do đó phải các tập tin này phải tuân thủ theo một số qui tắc nhất định: mỗi tập tin phải khai báo một class và có tên trùng với tên của class.</w:t>
      </w:r>
    </w:p>
    <w:p w:rsidR="00213F57" w:rsidRPr="00131A88" w:rsidRDefault="00504E6B" w:rsidP="00396A24">
      <w:pPr>
        <w:ind w:firstLine="630"/>
        <w:rPr>
          <w:lang w:val="en-US"/>
        </w:rPr>
      </w:pPr>
      <w:r w:rsidRPr="00131A88">
        <w:rPr>
          <w:b/>
          <w:lang w:val="en-US"/>
        </w:rPr>
        <w:t>Language</w:t>
      </w:r>
      <w:r w:rsidR="00E30CAB">
        <w:rPr>
          <w:b/>
          <w:lang w:val="en-US"/>
        </w:rPr>
        <w:t>s</w:t>
      </w:r>
      <w:r w:rsidRPr="00131A88">
        <w:rPr>
          <w:lang w:val="en-US"/>
        </w:rPr>
        <w:t>:</w:t>
      </w:r>
      <w:r w:rsidR="004E7776" w:rsidRPr="00131A88">
        <w:rPr>
          <w:lang w:val="en-US"/>
        </w:rPr>
        <w:t xml:space="preserve"> </w:t>
      </w:r>
      <w:r w:rsidR="002B1338" w:rsidRPr="00131A88">
        <w:rPr>
          <w:lang w:val="en-US"/>
        </w:rPr>
        <w:t>Elgg</w:t>
      </w:r>
      <w:r w:rsidRPr="00131A88">
        <w:rPr>
          <w:lang w:val="en-US"/>
        </w:rPr>
        <w:t xml:space="preserve"> có cơ chế thông minh tự động load các tập tin ngôn ngữ của tất cả các plugin. Do đó nếu plugin muốn hỗ trợ đa ngôn ngữ thì tất cả các tập tin ngôn ngữ phải được lưu ở thư mục language</w:t>
      </w:r>
      <w:r w:rsidR="00E30CAB">
        <w:rPr>
          <w:lang w:val="en-US"/>
        </w:rPr>
        <w:t>s</w:t>
      </w:r>
      <w:r w:rsidRPr="00131A88">
        <w:rPr>
          <w:lang w:val="en-US"/>
        </w:rPr>
        <w:t xml:space="preserve"> và tên của từng tập tin được đặt theo chuẩn ISO 639-1. Ví dụ đối với tập tin ngôn ngữ tiếng anh được đặt tên là en.php, tiếng việt là vi.php.</w:t>
      </w:r>
    </w:p>
    <w:p w:rsidR="00504E6B" w:rsidRPr="00131A88" w:rsidRDefault="004E7776" w:rsidP="00396A24">
      <w:pPr>
        <w:ind w:firstLine="630"/>
      </w:pPr>
      <w:r w:rsidRPr="00131A88">
        <w:rPr>
          <w:b/>
          <w:lang w:val="en-US"/>
        </w:rPr>
        <w:t>Pages</w:t>
      </w:r>
      <w:r w:rsidRPr="00131A88">
        <w:rPr>
          <w:lang w:val="en-US"/>
        </w:rPr>
        <w:t xml:space="preserve">: tất </w:t>
      </w:r>
      <w:r w:rsidR="004A644C" w:rsidRPr="004A644C">
        <w:rPr>
          <w:lang w:val="en-US"/>
        </w:rPr>
        <w:t>cả</w:t>
      </w:r>
      <w:r w:rsidRPr="00131A88">
        <w:rPr>
          <w:lang w:val="en-US"/>
        </w:rPr>
        <w:t xml:space="preserve"> mã lệnh tạo ra các trang trong plugin nên được lưu tại thư mục pages. Ví dụ plugin blog sẽ có trang hiển thị tất cả các blog</w:t>
      </w:r>
      <w:r w:rsidR="00AD4585" w:rsidRPr="00131A88">
        <w:rPr>
          <w:lang w:val="en-US"/>
        </w:rPr>
        <w:t xml:space="preserve"> </w:t>
      </w:r>
      <w:r w:rsidRPr="00131A88">
        <w:rPr>
          <w:lang w:val="en-US"/>
        </w:rPr>
        <w:t xml:space="preserve">(allblog.php) thì mã nguồn xử lý việc hiện lên tất cả các blog sẽ được </w:t>
      </w:r>
      <w:r w:rsidR="00AD4585" w:rsidRPr="00131A88">
        <w:rPr>
          <w:lang w:val="en-US"/>
        </w:rPr>
        <w:t>ghi</w:t>
      </w:r>
      <w:r w:rsidRPr="00131A88">
        <w:rPr>
          <w:lang w:val="en-US"/>
        </w:rPr>
        <w:t xml:space="preserve"> vào file allblog.php và lưu trong thư mục pages</w:t>
      </w:r>
      <w:r w:rsidR="007000E1" w:rsidRPr="00131A88">
        <w:rPr>
          <w:lang w:val="en-US"/>
        </w:rPr>
        <w:t xml:space="preserve"> và đường dẫn tới tập tin allblog.php sẽ là </w:t>
      </w:r>
      <w:r w:rsidR="007000E1" w:rsidRPr="00131A88">
        <w:rPr>
          <w:i/>
          <w:lang w:val="en-US"/>
        </w:rPr>
        <w:t>mod/blog/pages/allblog.php</w:t>
      </w:r>
      <w:r w:rsidR="007000E1" w:rsidRPr="00131A88">
        <w:rPr>
          <w:lang w:val="en-US"/>
        </w:rPr>
        <w:t xml:space="preserve">. Trước đây khi chưa đưa ra cấu trúc chuẩn thì tất cả các tập tin này được lưu ở thư mục gốc của plugin như ví dụ trên thì tập tin allblog.php có đường dẫn là </w:t>
      </w:r>
      <w:r w:rsidR="007000E1" w:rsidRPr="00131A88">
        <w:rPr>
          <w:i/>
          <w:lang w:val="en-US"/>
        </w:rPr>
        <w:t>mod/blog/allblog.php</w:t>
      </w:r>
      <w:r w:rsidR="007000E1" w:rsidRPr="00131A88">
        <w:rPr>
          <w:lang w:val="en-US"/>
        </w:rPr>
        <w:t>.</w:t>
      </w:r>
    </w:p>
    <w:p w:rsidR="007000E1" w:rsidRPr="00131A88" w:rsidRDefault="004E7776" w:rsidP="00146F0B">
      <w:pPr>
        <w:spacing w:after="0"/>
        <w:ind w:firstLine="629"/>
        <w:rPr>
          <w:lang w:val="en-US"/>
        </w:rPr>
      </w:pPr>
      <w:r w:rsidRPr="00131A88">
        <w:rPr>
          <w:b/>
          <w:lang w:val="en-US"/>
        </w:rPr>
        <w:t>Views</w:t>
      </w:r>
      <w:r w:rsidR="00BD58CB" w:rsidRPr="00131A88">
        <w:rPr>
          <w:lang w:val="en-US"/>
        </w:rPr>
        <w:t xml:space="preserve">: </w:t>
      </w:r>
      <w:r w:rsidR="00620A82" w:rsidRPr="00131A88">
        <w:rPr>
          <w:lang w:val="en-US"/>
        </w:rPr>
        <w:t>k</w:t>
      </w:r>
      <w:r w:rsidR="00BD58CB" w:rsidRPr="00131A88">
        <w:rPr>
          <w:lang w:val="en-US"/>
        </w:rPr>
        <w:t xml:space="preserve">hi muốn chỉnh sửa lại giao diện hay thành phần giao diện </w:t>
      </w:r>
      <w:r w:rsidR="00620A82" w:rsidRPr="00131A88">
        <w:rPr>
          <w:lang w:val="en-US"/>
        </w:rPr>
        <w:t>do</w:t>
      </w:r>
      <w:r w:rsidR="00BD58CB" w:rsidRPr="00131A88">
        <w:rPr>
          <w:lang w:val="en-US"/>
        </w:rPr>
        <w:t xml:space="preserve"> </w:t>
      </w:r>
      <w:r w:rsidR="002B1338" w:rsidRPr="00131A88">
        <w:rPr>
          <w:lang w:val="en-US"/>
        </w:rPr>
        <w:t>Elgg</w:t>
      </w:r>
      <w:r w:rsidR="00BD58CB" w:rsidRPr="00131A88">
        <w:rPr>
          <w:lang w:val="en-US"/>
        </w:rPr>
        <w:t xml:space="preserve"> cung cấp</w:t>
      </w:r>
      <w:r w:rsidR="00620A82" w:rsidRPr="00131A88">
        <w:rPr>
          <w:lang w:val="en-US"/>
        </w:rPr>
        <w:t xml:space="preserve"> sẵn</w:t>
      </w:r>
      <w:r w:rsidR="00BD58CB" w:rsidRPr="00131A88">
        <w:rPr>
          <w:lang w:val="en-US"/>
        </w:rPr>
        <w:t xml:space="preserve"> như footer, header hay topbar… thì tất cả các tập tin chứa thành phần muốn chỉnh sửa thay đổi phải được lưu ở thư mục </w:t>
      </w:r>
      <w:r w:rsidR="00BD58CB" w:rsidRPr="00131A88">
        <w:rPr>
          <w:b/>
          <w:i/>
          <w:lang w:val="en-US"/>
        </w:rPr>
        <w:t>views</w:t>
      </w:r>
      <w:r w:rsidR="00BD58CB" w:rsidRPr="00131A88">
        <w:rPr>
          <w:lang w:val="en-US"/>
        </w:rPr>
        <w:t xml:space="preserve">. Elgg có cơ chế tự động lấy views của plugin được kích hoạt sau cùng để ghi đè lên views của </w:t>
      </w:r>
      <w:r w:rsidR="002B1338" w:rsidRPr="00131A88">
        <w:rPr>
          <w:lang w:val="en-US"/>
        </w:rPr>
        <w:t>Elgg</w:t>
      </w:r>
      <w:r w:rsidR="00BD58CB" w:rsidRPr="00131A88">
        <w:rPr>
          <w:lang w:val="en-US"/>
        </w:rPr>
        <w:t>.</w:t>
      </w:r>
      <w:r w:rsidR="00620A82" w:rsidRPr="00131A88">
        <w:rPr>
          <w:lang w:val="en-US"/>
        </w:rPr>
        <w:t xml:space="preserve"> Trong thư mục có thư mục default, trong thư mục này chứa các đoạn mã HTML chuẩn dành cho trình duyệt ngoài ra tùy vào mục đích chúng ta có thể thêm các thành phần khác như RSS, Atom hay Json…</w:t>
      </w:r>
    </w:p>
    <w:p w:rsidR="004E7776" w:rsidRPr="00131A88" w:rsidRDefault="004E7776" w:rsidP="00146F0B">
      <w:pPr>
        <w:spacing w:after="0"/>
        <w:ind w:firstLine="629"/>
        <w:rPr>
          <w:lang w:val="en-US"/>
        </w:rPr>
      </w:pPr>
      <w:r w:rsidRPr="00131A88">
        <w:rPr>
          <w:b/>
          <w:lang w:val="en-US"/>
        </w:rPr>
        <w:t>Các tập tin .txt</w:t>
      </w:r>
      <w:r w:rsidR="0041576D" w:rsidRPr="00131A88">
        <w:rPr>
          <w:lang w:val="en-US"/>
        </w:rPr>
        <w:t>: các tập tin này là không bắt</w:t>
      </w:r>
      <w:r w:rsidR="00D64336" w:rsidRPr="00131A88">
        <w:rPr>
          <w:lang w:val="en-US"/>
        </w:rPr>
        <w:t xml:space="preserve"> buộc</w:t>
      </w:r>
      <w:r w:rsidR="0041576D" w:rsidRPr="00131A88">
        <w:rPr>
          <w:lang w:val="en-US"/>
        </w:rPr>
        <w:t>, chỉ có tác dụng cung cấp thêm thông tin về plugin.</w:t>
      </w:r>
    </w:p>
    <w:p w:rsidR="00246BB5" w:rsidRPr="00131A88" w:rsidRDefault="0041576D" w:rsidP="00EF74DE">
      <w:pPr>
        <w:pStyle w:val="ListParagraph"/>
        <w:numPr>
          <w:ilvl w:val="0"/>
          <w:numId w:val="9"/>
        </w:numPr>
        <w:spacing w:line="360" w:lineRule="auto"/>
        <w:ind w:left="1354"/>
      </w:pPr>
      <w:r w:rsidRPr="00131A88">
        <w:lastRenderedPageBreak/>
        <w:t>README.txt cung cấp thông tin chi tiết về plugin ngoại trừ các thông tin được đề cập trong manifest.xml.</w:t>
      </w:r>
    </w:p>
    <w:p w:rsidR="0041576D" w:rsidRPr="00131A88" w:rsidRDefault="0041576D" w:rsidP="00EF74DE">
      <w:pPr>
        <w:pStyle w:val="ListParagraph"/>
        <w:numPr>
          <w:ilvl w:val="0"/>
          <w:numId w:val="9"/>
        </w:numPr>
        <w:spacing w:line="360" w:lineRule="auto"/>
        <w:ind w:left="1354"/>
      </w:pPr>
      <w:r w:rsidRPr="00131A88">
        <w:t>COPYRIGHT.txt cung cấp thông tin quyền tác giả.</w:t>
      </w:r>
    </w:p>
    <w:p w:rsidR="0041576D" w:rsidRPr="00131A88" w:rsidRDefault="0041576D" w:rsidP="00EF74DE">
      <w:pPr>
        <w:pStyle w:val="ListParagraph"/>
        <w:numPr>
          <w:ilvl w:val="0"/>
          <w:numId w:val="9"/>
        </w:numPr>
        <w:spacing w:line="360" w:lineRule="auto"/>
        <w:ind w:left="1354"/>
      </w:pPr>
      <w:r w:rsidRPr="00131A88">
        <w:t>LICENSE.txt cung cấp tên giấy phép phát hành của plugin</w:t>
      </w:r>
      <w:r w:rsidR="00246BB5" w:rsidRPr="00131A88">
        <w:t>.</w:t>
      </w:r>
    </w:p>
    <w:p w:rsidR="0041576D" w:rsidRPr="00131A88" w:rsidRDefault="0041576D" w:rsidP="00EF74DE">
      <w:pPr>
        <w:pStyle w:val="ListParagraph"/>
        <w:numPr>
          <w:ilvl w:val="0"/>
          <w:numId w:val="9"/>
        </w:numPr>
        <w:spacing w:line="360" w:lineRule="auto"/>
        <w:ind w:left="1354"/>
      </w:pPr>
      <w:r w:rsidRPr="00131A88">
        <w:t xml:space="preserve">INSTALL.txt hướng dẫn cài đặt nếu quá trình cài đặt plugin phức tạp </w:t>
      </w:r>
      <w:r w:rsidR="00246BB5" w:rsidRPr="00131A88">
        <w:t>có sử dụng các API hay thư viện ngoài.</w:t>
      </w:r>
    </w:p>
    <w:p w:rsidR="0041576D" w:rsidRPr="00131A88" w:rsidRDefault="00246BB5" w:rsidP="00EF74DE">
      <w:pPr>
        <w:pStyle w:val="ListParagraph"/>
        <w:numPr>
          <w:ilvl w:val="0"/>
          <w:numId w:val="9"/>
        </w:numPr>
        <w:spacing w:line="360" w:lineRule="auto"/>
        <w:ind w:left="1354"/>
      </w:pPr>
      <w:r w:rsidRPr="00131A88">
        <w:t>CHANGE.txt liệt kê ra các thay đổi theo các phiên bản của plugin.</w:t>
      </w:r>
    </w:p>
    <w:p w:rsidR="004E7776" w:rsidRPr="00131A88" w:rsidRDefault="004E7776" w:rsidP="00396A24">
      <w:pPr>
        <w:ind w:firstLine="630"/>
        <w:rPr>
          <w:lang w:val="en-US"/>
        </w:rPr>
      </w:pPr>
      <w:r w:rsidRPr="00131A88">
        <w:rPr>
          <w:b/>
          <w:lang w:val="en-US"/>
        </w:rPr>
        <w:t>Các thư mục khác</w:t>
      </w:r>
      <w:r w:rsidR="00246BB5" w:rsidRPr="00131A88">
        <w:rPr>
          <w:lang w:val="en-US"/>
        </w:rPr>
        <w:t>: ngoài những thành phần vừa trình bày ở trên còn có thêm các thành phần khác như thư mục /js chứa các tập tin javascript ví dụ jquery.js, thư mục /graphics chứ</w:t>
      </w:r>
      <w:r w:rsidR="008F107C">
        <w:rPr>
          <w:lang w:val="en-US"/>
        </w:rPr>
        <w:t>a</w:t>
      </w:r>
      <w:r w:rsidR="00246BB5" w:rsidRPr="00131A88">
        <w:rPr>
          <w:lang w:val="en-US"/>
        </w:rPr>
        <w:t xml:space="preserve"> các tập tin hình ảnh của plugin, /vendors chứa thư viện ngoài được sử dụng bởi plugin, /lib lưu tập tin chứa các hàm (function) mà không được viết dưới dạng class.</w:t>
      </w:r>
    </w:p>
    <w:p w:rsidR="00246BB5" w:rsidRPr="00131A88" w:rsidRDefault="00900F49" w:rsidP="00396A24">
      <w:pPr>
        <w:ind w:firstLine="630"/>
        <w:rPr>
          <w:lang w:val="en-US"/>
        </w:rPr>
      </w:pPr>
      <w:r w:rsidRPr="00131A88">
        <w:rPr>
          <w:lang w:val="en-US"/>
        </w:rPr>
        <w:t>Các nhà phát triển Elgg khuyến khích chúng ta sử dụng cấu trúc chuẩn này để xây dựng plugin vì những lợi ích đã trình bày tuy nhiên m</w:t>
      </w:r>
      <w:r w:rsidR="00106661" w:rsidRPr="00131A88">
        <w:rPr>
          <w:lang w:val="en-US"/>
        </w:rPr>
        <w:t>ột plugin không nhất thiết phải có hết tất cả các thành phần như kiến trúc chuẩ</w:t>
      </w:r>
      <w:r w:rsidRPr="00131A88">
        <w:rPr>
          <w:lang w:val="en-US"/>
        </w:rPr>
        <w:t>n, tùy vào hoàn cảnh khác nhau mà chúng ta có thể lược bỏ những thành phân không cần thiết.</w:t>
      </w:r>
    </w:p>
    <w:p w:rsidR="00F151E5" w:rsidRPr="00131A88" w:rsidRDefault="002C0163" w:rsidP="00396A24">
      <w:pPr>
        <w:pStyle w:val="Heading2"/>
      </w:pPr>
      <w:bookmarkStart w:id="190" w:name="_Toc377965813"/>
      <w:bookmarkStart w:id="191" w:name="_Toc382590703"/>
      <w:r w:rsidRPr="00131A88">
        <w:t>Sơ lược về Subversion (SVN)</w:t>
      </w:r>
      <w:bookmarkEnd w:id="190"/>
      <w:bookmarkEnd w:id="191"/>
    </w:p>
    <w:p w:rsidR="00601BF1" w:rsidRPr="00131A88" w:rsidRDefault="00601BF1" w:rsidP="00396A24">
      <w:pPr>
        <w:rPr>
          <w:ins w:id="192" w:author="theirs" w:date="2014-01-16T01:18:00Z"/>
          <w:spacing w:val="-6"/>
          <w:lang w:val="en-US"/>
        </w:rPr>
      </w:pPr>
      <w:ins w:id="193" w:author="theirs" w:date="2014-01-16T01:18:00Z">
        <w:r w:rsidRPr="00131A88">
          <w:rPr>
            <w:spacing w:val="-6"/>
            <w:lang w:val="en-US"/>
          </w:rPr>
          <w:t xml:space="preserve">Để xây dựng máy chủ </w:t>
        </w:r>
      </w:ins>
      <w:r w:rsidR="001553BC" w:rsidRPr="00131A88">
        <w:rPr>
          <w:spacing w:val="-6"/>
          <w:lang w:val="en-US"/>
        </w:rPr>
        <w:t>quản lý</w:t>
      </w:r>
      <w:ins w:id="194" w:author="theirs" w:date="2014-01-16T01:18:00Z">
        <w:r w:rsidRPr="00131A88">
          <w:rPr>
            <w:spacing w:val="-6"/>
            <w:lang w:val="en-US"/>
          </w:rPr>
          <w:t xml:space="preserve"> mã nguồn hỗ trợ cho sinh viên thực hiện đồ án môn học, nhóm sử dụng dụng một mã nguồn mở khác</w:t>
        </w:r>
        <w:r w:rsidR="00E16AEA" w:rsidRPr="00131A88">
          <w:rPr>
            <w:spacing w:val="-6"/>
            <w:lang w:val="en-US"/>
          </w:rPr>
          <w:t xml:space="preserve"> rất phổ biến hiện nay</w:t>
        </w:r>
        <w:r w:rsidRPr="00131A88">
          <w:rPr>
            <w:spacing w:val="-6"/>
            <w:lang w:val="en-US"/>
          </w:rPr>
          <w:t xml:space="preserve"> là Subversion</w:t>
        </w:r>
        <w:r w:rsidR="00E16AEA" w:rsidRPr="00131A88">
          <w:rPr>
            <w:spacing w:val="-6"/>
            <w:lang w:val="en-US"/>
          </w:rPr>
          <w:t>.</w:t>
        </w:r>
      </w:ins>
    </w:p>
    <w:p w:rsidR="00721C28" w:rsidRPr="00131A88" w:rsidRDefault="00721C28" w:rsidP="00396A24">
      <w:pPr>
        <w:ind w:firstLine="630"/>
        <w:rPr>
          <w:lang w:val="en-US"/>
        </w:rPr>
      </w:pPr>
      <w:r w:rsidRPr="00131A88">
        <w:rPr>
          <w:lang w:val="en-US"/>
        </w:rPr>
        <w:t>Subversion</w:t>
      </w:r>
      <w:r w:rsidR="0041415E" w:rsidRPr="00131A88">
        <w:rPr>
          <w:lang w:val="en-US"/>
        </w:rPr>
        <w:t xml:space="preserve"> </w:t>
      </w:r>
      <w:r w:rsidRPr="00131A88">
        <w:rPr>
          <w:lang w:val="en-US"/>
        </w:rPr>
        <w:t xml:space="preserve">(viết tắt là SVN) là một hệ thống </w:t>
      </w:r>
      <w:r w:rsidR="001553BC" w:rsidRPr="00131A88">
        <w:rPr>
          <w:lang w:val="en-US"/>
        </w:rPr>
        <w:t>quản lý</w:t>
      </w:r>
      <w:r w:rsidRPr="00131A88">
        <w:rPr>
          <w:lang w:val="en-US"/>
        </w:rPr>
        <w:t xml:space="preserve"> các phiên bản (version control system</w:t>
      </w:r>
      <w:r w:rsidR="005F79DC" w:rsidRPr="00131A88">
        <w:rPr>
          <w:lang w:val="en-US"/>
        </w:rPr>
        <w:t xml:space="preserve"> </w:t>
      </w:r>
      <w:r w:rsidRPr="00131A88">
        <w:rPr>
          <w:lang w:val="en-US"/>
        </w:rPr>
        <w:t>(VCS)) được giới thiệu vào năm 2000 bởi công ty CollabNet. Đây là hệ thống hỗ trợ làm việc theo nhóm rất hiệu quả. Khi một nhóm làm việc cùng trên một project, việc nhiều người cùng chỉnh sửa nội dung của một file là điều không thể tránh khỏi.</w:t>
      </w:r>
    </w:p>
    <w:p w:rsidR="0005475D" w:rsidRPr="00131A88" w:rsidRDefault="00721C28" w:rsidP="00396A24">
      <w:pPr>
        <w:ind w:firstLine="630"/>
        <w:rPr>
          <w:lang w:val="en-US"/>
        </w:rPr>
      </w:pPr>
      <w:r w:rsidRPr="00131A88">
        <w:rPr>
          <w:lang w:val="en-US"/>
        </w:rPr>
        <w:t xml:space="preserve">Subversion dùng để quản lý và kiểm tra các phiên bản mã nguồn khác nhau trong quá trình phát triển mã nguồn. Về mặt khái quát, SVN giống như một hệ thống file server mà các client có thể download và upload file một cách bình thường. Điểm đặt biệt của SVN là nó lưu lại tất cả những gì thay đổi trên hệ thống file: file nào đã </w:t>
      </w:r>
      <w:r w:rsidRPr="00131A88">
        <w:rPr>
          <w:lang w:val="en-US"/>
        </w:rPr>
        <w:lastRenderedPageBreak/>
        <w:t xml:space="preserve">bị thay đổi lúc nào, thay đổi như thế nào, và ai đã thay đổi nó. SVN cũng cho phép recover lại những version cũ một cách chính xác. Các chức năng này giúp cho việc làm việc nhóm trở nên trơn tru và an toàn hơn rất nhiều. SVN để duy trì các phiên bản hiện tại và các tập tin như mã nguồn, các trang web, và tài liệu. Mục tiêu chủ yếu là tương thích với phiên bản sử dụng rộng rãi đồng thời </w:t>
      </w:r>
      <w:r w:rsidR="00F72C93" w:rsidRPr="00131A88">
        <w:rPr>
          <w:lang w:val="en-US"/>
        </w:rPr>
        <w:t>trên hệ thống.</w:t>
      </w:r>
    </w:p>
    <w:p w:rsidR="00F42DC7" w:rsidRPr="00131A88" w:rsidRDefault="00F42DC7" w:rsidP="00396A24">
      <w:pPr>
        <w:rPr>
          <w:ins w:id="195" w:author="mine" w:date="2014-01-16T01:18:00Z"/>
          <w:b/>
          <w:lang w:val="en-US"/>
        </w:rPr>
      </w:pPr>
      <w:ins w:id="196" w:author="mine" w:date="2014-01-16T01:18:00Z">
        <w:r w:rsidRPr="00131A88">
          <w:rPr>
            <w:b/>
            <w:lang w:val="en-US"/>
          </w:rPr>
          <w:t>Trình quản lý uberSVN</w:t>
        </w:r>
      </w:ins>
    </w:p>
    <w:p w:rsidR="00F42DC7" w:rsidRPr="00131A88" w:rsidRDefault="00F42DC7" w:rsidP="00396A24">
      <w:pPr>
        <w:rPr>
          <w:ins w:id="197" w:author="mine" w:date="2014-01-16T01:18:00Z"/>
          <w:lang w:val="en-US"/>
        </w:rPr>
      </w:pPr>
      <w:ins w:id="198" w:author="mine" w:date="2014-01-16T01:18:00Z">
        <w:r w:rsidRPr="00131A88">
          <w:rPr>
            <w:lang w:val="en-US"/>
          </w:rPr>
          <w:t>Subversion bản chất là một ứng dụng dòng lệnh chạy trên máy chủ Linux và hoàn toàn mở và miễn</w:t>
        </w:r>
      </w:ins>
      <w:r w:rsidR="00F72C93" w:rsidRPr="00131A88">
        <w:rPr>
          <w:lang w:val="en-US"/>
        </w:rPr>
        <w:t xml:space="preserve"> phí</w:t>
      </w:r>
      <w:ins w:id="199" w:author="mine" w:date="2014-01-16T01:18:00Z">
        <w:r w:rsidRPr="00131A88">
          <w:rPr>
            <w:lang w:val="en-US"/>
          </w:rPr>
          <w:t xml:space="preserve">. Tuy nhiên, để tiện cho việc quản lý và cấp quyền truy cập cho từng người dùng hoặc nhóm người dùng, nhóm tác giả sử dụng giải pháp mã nguồn mở </w:t>
        </w:r>
      </w:ins>
      <w:r w:rsidR="00F72C93" w:rsidRPr="00131A88">
        <w:rPr>
          <w:lang w:val="en-US"/>
        </w:rPr>
        <w:t>u</w:t>
      </w:r>
      <w:ins w:id="200" w:author="mine" w:date="2014-01-16T01:18:00Z">
        <w:r w:rsidRPr="00131A88">
          <w:rPr>
            <w:lang w:val="en-US"/>
          </w:rPr>
          <w:t>berSVN để có thể quản lý trên giao diện đồ hoạ.</w:t>
        </w:r>
      </w:ins>
    </w:p>
    <w:p w:rsidR="00F42DC7" w:rsidRPr="00131A88" w:rsidRDefault="00F42DC7" w:rsidP="00396A24">
      <w:pPr>
        <w:rPr>
          <w:ins w:id="201" w:author="mine" w:date="2014-01-16T01:18:00Z"/>
          <w:lang w:val="en-US"/>
        </w:rPr>
      </w:pPr>
      <w:ins w:id="202" w:author="mine" w:date="2014-01-16T01:18:00Z">
        <w:r w:rsidRPr="00131A88">
          <w:rPr>
            <w:lang w:val="en-US"/>
          </w:rPr>
          <w:t xml:space="preserve">uberSVN được phát triển bởi công ty </w:t>
        </w:r>
        <w:r w:rsidRPr="00131A88">
          <w:t>WANdisco</w:t>
        </w:r>
        <w:r w:rsidRPr="00131A88">
          <w:rPr>
            <w:rStyle w:val="FootnoteReference"/>
          </w:rPr>
          <w:footnoteReference w:id="3"/>
        </w:r>
        <w:r w:rsidRPr="00131A88">
          <w:rPr>
            <w:lang w:val="en-US"/>
          </w:rPr>
          <w:t xml:space="preserve"> và được cung cấp miễn phí. Giải pháp này được xây dựng trên nền tảng Java với máy chủ web Tomcat, nhưng bản chất hoạt động vẫn là gọi các lệnh của SVN mà thôi. Một số tính năng nổi bật của uberSVN được liệt kê như sau:</w:t>
        </w:r>
      </w:ins>
    </w:p>
    <w:p w:rsidR="00F42DC7" w:rsidRPr="00131A88" w:rsidRDefault="00F42DC7" w:rsidP="00EF74DE">
      <w:pPr>
        <w:pStyle w:val="ListParagraph"/>
        <w:numPr>
          <w:ilvl w:val="0"/>
          <w:numId w:val="10"/>
        </w:numPr>
        <w:spacing w:line="360" w:lineRule="auto"/>
        <w:rPr>
          <w:ins w:id="205" w:author="mine" w:date="2014-01-16T01:18:00Z"/>
        </w:rPr>
      </w:pPr>
      <w:ins w:id="206" w:author="mine" w:date="2014-01-16T01:18:00Z">
        <w:r w:rsidRPr="00131A88">
          <w:t>Bộ trọn gói cài đặt một máy chủ SVN hoàn chỉnh, bao gồm phiên bản mới nhất của Apache Subversion.</w:t>
        </w:r>
      </w:ins>
    </w:p>
    <w:p w:rsidR="00F42DC7" w:rsidRPr="00131A88" w:rsidRDefault="00F42DC7" w:rsidP="00EF74DE">
      <w:pPr>
        <w:pStyle w:val="ListParagraph"/>
        <w:numPr>
          <w:ilvl w:val="0"/>
          <w:numId w:val="10"/>
        </w:numPr>
        <w:spacing w:line="360" w:lineRule="auto"/>
        <w:rPr>
          <w:ins w:id="207" w:author="mine" w:date="2014-01-16T01:18:00Z"/>
          <w:spacing w:val="-4"/>
        </w:rPr>
      </w:pPr>
      <w:ins w:id="208" w:author="mine" w:date="2014-01-16T01:18:00Z">
        <w:r w:rsidRPr="00131A88">
          <w:rPr>
            <w:spacing w:val="-4"/>
          </w:rPr>
          <w:t>Dễ dàng thay đổi phiên bản Apache Subversion theo nhu cầu thực tế: 1.7 và 1.6.</w:t>
        </w:r>
      </w:ins>
    </w:p>
    <w:p w:rsidR="00F42DC7" w:rsidRPr="00131A88" w:rsidRDefault="00F42DC7" w:rsidP="00EF74DE">
      <w:pPr>
        <w:pStyle w:val="ListParagraph"/>
        <w:numPr>
          <w:ilvl w:val="0"/>
          <w:numId w:val="10"/>
        </w:numPr>
        <w:spacing w:line="360" w:lineRule="auto"/>
        <w:rPr>
          <w:ins w:id="209" w:author="mine" w:date="2014-01-16T01:18:00Z"/>
        </w:rPr>
      </w:pPr>
      <w:ins w:id="210" w:author="mine" w:date="2014-01-16T01:18:00Z">
        <w:r w:rsidRPr="00131A88">
          <w:t>Trình cài đặt nhanh và dễ dàng.</w:t>
        </w:r>
      </w:ins>
    </w:p>
    <w:p w:rsidR="00F42DC7" w:rsidRPr="00131A88" w:rsidRDefault="00F42DC7" w:rsidP="00EF74DE">
      <w:pPr>
        <w:pStyle w:val="ListParagraph"/>
        <w:numPr>
          <w:ilvl w:val="0"/>
          <w:numId w:val="10"/>
        </w:numPr>
        <w:spacing w:line="360" w:lineRule="auto"/>
        <w:rPr>
          <w:ins w:id="211" w:author="mine" w:date="2014-01-16T01:18:00Z"/>
        </w:rPr>
      </w:pPr>
      <w:ins w:id="212" w:author="mine" w:date="2014-01-16T01:18:00Z">
        <w:r w:rsidRPr="00131A88">
          <w:t>Cộng đồng hỗ trợ tốt, dễ dàng phát triển tính năng mới.</w:t>
        </w:r>
      </w:ins>
    </w:p>
    <w:p w:rsidR="00F42DC7" w:rsidRPr="00131A88" w:rsidRDefault="00F42DC7" w:rsidP="00EF74DE">
      <w:pPr>
        <w:pStyle w:val="ListParagraph"/>
        <w:numPr>
          <w:ilvl w:val="0"/>
          <w:numId w:val="10"/>
        </w:numPr>
        <w:spacing w:line="360" w:lineRule="auto"/>
        <w:rPr>
          <w:ins w:id="213" w:author="mine" w:date="2014-01-16T01:18:00Z"/>
        </w:rPr>
      </w:pPr>
      <w:ins w:id="214" w:author="mine" w:date="2014-01-16T01:18:00Z">
        <w:r w:rsidRPr="00131A88">
          <w:t>Có trình quản lý back-end tốt và chuyên nghiệp.</w:t>
        </w:r>
      </w:ins>
    </w:p>
    <w:p w:rsidR="00F42DC7" w:rsidRPr="00131A88" w:rsidRDefault="00F42DC7" w:rsidP="00EF74DE">
      <w:pPr>
        <w:pStyle w:val="ListParagraph"/>
        <w:numPr>
          <w:ilvl w:val="0"/>
          <w:numId w:val="10"/>
        </w:numPr>
        <w:spacing w:line="360" w:lineRule="auto"/>
        <w:rPr>
          <w:ins w:id="215" w:author="mine" w:date="2014-01-16T01:18:00Z"/>
        </w:rPr>
      </w:pPr>
      <w:ins w:id="216" w:author="mine" w:date="2014-01-16T01:18:00Z">
        <w:r w:rsidRPr="00131A88">
          <w:t>Kèm các chức năng LDAP cao cấp.</w:t>
        </w:r>
      </w:ins>
    </w:p>
    <w:p w:rsidR="00F42DC7" w:rsidRPr="00131A88" w:rsidRDefault="00F42DC7" w:rsidP="00EF74DE">
      <w:pPr>
        <w:pStyle w:val="ListParagraph"/>
        <w:numPr>
          <w:ilvl w:val="0"/>
          <w:numId w:val="10"/>
        </w:numPr>
        <w:spacing w:line="360" w:lineRule="auto"/>
      </w:pPr>
      <w:ins w:id="217" w:author="mine" w:date="2014-01-16T01:18:00Z">
        <w:r w:rsidRPr="00131A88">
          <w:t>Hỗ trợ truy cập thông qua proxy.</w:t>
        </w:r>
      </w:ins>
    </w:p>
    <w:p w:rsidR="00F42DC7" w:rsidRPr="00131A88" w:rsidRDefault="00F42DC7" w:rsidP="00396A24">
      <w:pPr>
        <w:pStyle w:val="ListParagraph"/>
        <w:spacing w:line="360" w:lineRule="auto"/>
        <w:ind w:left="0"/>
      </w:pPr>
      <w:r w:rsidRPr="00131A88">
        <w:t>Một số hình chụp màn hình giao diện làm việc của uberSVN</w:t>
      </w:r>
      <w:r w:rsidR="004D0032" w:rsidRPr="00131A88">
        <w:t>:</w:t>
      </w:r>
    </w:p>
    <w:p w:rsidR="008730DA" w:rsidRPr="00131A88" w:rsidRDefault="008730DA" w:rsidP="00396A24">
      <w:pPr>
        <w:pStyle w:val="Caption11"/>
        <w:spacing w:line="360" w:lineRule="auto"/>
      </w:pPr>
      <w:r w:rsidRPr="00131A88">
        <w:lastRenderedPageBreak/>
        <w:drawing>
          <wp:inline distT="0" distB="0" distL="0" distR="0" wp14:anchorId="481BF341" wp14:editId="734FDA54">
            <wp:extent cx="5579745" cy="313690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berSVN_Repo.png"/>
                    <pic:cNvPicPr/>
                  </pic:nvPicPr>
                  <pic:blipFill>
                    <a:blip r:embed="rId24" cstate="print">
                      <a:grayscl/>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rsidR="008730DA" w:rsidRPr="00131A88" w:rsidRDefault="00F42DC7" w:rsidP="00396A24">
      <w:pPr>
        <w:pStyle w:val="Caption11"/>
        <w:spacing w:line="360" w:lineRule="auto"/>
      </w:pPr>
      <w:bookmarkStart w:id="218" w:name="_Toc382590725"/>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7</w:t>
      </w:r>
      <w:r w:rsidR="002A4C58">
        <w:fldChar w:fldCharType="end"/>
      </w:r>
      <w:r w:rsidRPr="00131A88">
        <w:t xml:space="preserve"> Màn hình quản lý các kho mã nguồn</w:t>
      </w:r>
      <w:bookmarkEnd w:id="218"/>
    </w:p>
    <w:p w:rsidR="008730DA" w:rsidRPr="00131A88" w:rsidRDefault="008730DA" w:rsidP="00396A24">
      <w:pPr>
        <w:pStyle w:val="Caption11"/>
        <w:spacing w:line="360" w:lineRule="auto"/>
      </w:pPr>
      <w:r w:rsidRPr="00131A88">
        <w:drawing>
          <wp:inline distT="0" distB="0" distL="0" distR="0" wp14:anchorId="5977C0ED" wp14:editId="62311A0A">
            <wp:extent cx="5579745" cy="31369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berSVN_User.pn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rsidR="00F42DC7" w:rsidRPr="00131A88" w:rsidRDefault="00F42DC7" w:rsidP="00396A24">
      <w:pPr>
        <w:pStyle w:val="Caption11"/>
        <w:spacing w:line="360" w:lineRule="auto"/>
      </w:pPr>
      <w:bookmarkStart w:id="219" w:name="_Toc382590726"/>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8</w:t>
      </w:r>
      <w:r w:rsidR="002A4C58">
        <w:fldChar w:fldCharType="end"/>
      </w:r>
      <w:r w:rsidRPr="00131A88">
        <w:t xml:space="preserve"> Màn hình quản lý người dùng</w:t>
      </w:r>
      <w:bookmarkEnd w:id="219"/>
    </w:p>
    <w:p w:rsidR="008730DA" w:rsidRPr="00131A88" w:rsidRDefault="00F42DC7" w:rsidP="00396A24">
      <w:pPr>
        <w:pStyle w:val="Caption11"/>
        <w:spacing w:line="360" w:lineRule="auto"/>
      </w:pPr>
      <w:r w:rsidRPr="00131A88">
        <w:lastRenderedPageBreak/>
        <w:drawing>
          <wp:inline distT="0" distB="0" distL="0" distR="0" wp14:anchorId="10C0D896" wp14:editId="5141BBFF">
            <wp:extent cx="5579745" cy="31369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erSVN_Team.png"/>
                    <pic:cNvPicPr/>
                  </pic:nvPicPr>
                  <pic:blipFill>
                    <a:blip r:embed="rId26" cstate="print">
                      <a:grayscl/>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rsidR="00A827C5" w:rsidRDefault="00F42DC7" w:rsidP="00396A24">
      <w:pPr>
        <w:pStyle w:val="Caption11"/>
        <w:spacing w:line="360" w:lineRule="auto"/>
      </w:pPr>
      <w:bookmarkStart w:id="220" w:name="_Toc382590727"/>
      <w:r w:rsidRPr="00131A88">
        <w:t xml:space="preserve">Hình  </w:t>
      </w:r>
      <w:r w:rsidR="002A4C58">
        <w:fldChar w:fldCharType="begin"/>
      </w:r>
      <w:r w:rsidR="002A4C58">
        <w:instrText xml:space="preserve"> STYLEREF 1 \s </w:instrText>
      </w:r>
      <w:r w:rsidR="002A4C58">
        <w:fldChar w:fldCharType="separate"/>
      </w:r>
      <w:r w:rsidR="0012781D">
        <w:t>2</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9</w:t>
      </w:r>
      <w:r w:rsidR="002A4C58">
        <w:fldChar w:fldCharType="end"/>
      </w:r>
      <w:r w:rsidRPr="00131A88">
        <w:t xml:space="preserve"> Màn hình quản lý nhóm người dùng</w:t>
      </w:r>
      <w:bookmarkEnd w:id="220"/>
    </w:p>
    <w:p w:rsidR="00A827C5" w:rsidRDefault="00A827C5" w:rsidP="00396A24">
      <w:pPr>
        <w:ind w:firstLine="0"/>
        <w:jc w:val="left"/>
        <w:rPr>
          <w:rFonts w:cs="Times New Roman"/>
          <w:b/>
          <w:bCs/>
          <w:noProof/>
          <w:szCs w:val="26"/>
          <w:lang w:val="en-US"/>
        </w:rPr>
      </w:pPr>
      <w:r>
        <w:br w:type="page"/>
      </w:r>
    </w:p>
    <w:p w:rsidR="00FD7CEB" w:rsidRPr="00146F0B" w:rsidRDefault="006B6B7C" w:rsidP="00146F0B">
      <w:pPr>
        <w:pStyle w:val="Heading1"/>
      </w:pPr>
      <w:bookmarkStart w:id="221" w:name="_Toc377965814"/>
      <w:bookmarkStart w:id="222" w:name="_Toc382590704"/>
      <w:r w:rsidRPr="00131A88">
        <w:lastRenderedPageBreak/>
        <w:t>XÂY DỰNG</w:t>
      </w:r>
      <w:r w:rsidR="00C5139D" w:rsidRPr="00131A88">
        <w:t xml:space="preserve"> HỆ THỐNG MẠNG XÃ HỘI</w:t>
      </w:r>
      <w:r w:rsidRPr="00131A88">
        <w:t xml:space="preserve"> IGS</w:t>
      </w:r>
      <w:bookmarkStart w:id="223" w:name="_Toc377965815"/>
      <w:bookmarkEnd w:id="221"/>
      <w:bookmarkEnd w:id="222"/>
    </w:p>
    <w:p w:rsidR="000C112D" w:rsidRPr="00131A88" w:rsidRDefault="00EB1143" w:rsidP="00396A24">
      <w:pPr>
        <w:pStyle w:val="Heading2"/>
      </w:pPr>
      <w:bookmarkStart w:id="224" w:name="_Toc382590705"/>
      <w:r w:rsidRPr="00131A88">
        <w:t xml:space="preserve">Chức năng </w:t>
      </w:r>
      <w:r w:rsidR="00C5139D" w:rsidRPr="00131A88">
        <w:t xml:space="preserve">của mạng xã hội </w:t>
      </w:r>
      <w:r w:rsidRPr="00131A88">
        <w:t>IGS</w:t>
      </w:r>
      <w:bookmarkEnd w:id="223"/>
      <w:bookmarkEnd w:id="224"/>
    </w:p>
    <w:p w:rsidR="002C0163" w:rsidRPr="00131A88" w:rsidRDefault="00215212" w:rsidP="00396A24">
      <w:pPr>
        <w:ind w:firstLine="630"/>
        <w:rPr>
          <w:lang w:val="en-US"/>
        </w:rPr>
      </w:pPr>
      <w:r w:rsidRPr="00131A88">
        <w:t xml:space="preserve">IGS là một mạng xã hội hỗ trợ sinh viên công nghệ thông tin trong quá trình học tập và nghiên cứu tại </w:t>
      </w:r>
      <w:r w:rsidR="00AD42DC" w:rsidRPr="00131A88">
        <w:rPr>
          <w:lang w:val="en-US"/>
        </w:rPr>
        <w:t xml:space="preserve">trường </w:t>
      </w:r>
      <w:r w:rsidRPr="00131A88">
        <w:rPr>
          <w:lang w:val="en-US"/>
        </w:rPr>
        <w:t>bao gồm các chức năng chính như sau:</w:t>
      </w:r>
    </w:p>
    <w:p w:rsidR="00FC0C15" w:rsidRPr="00131A88" w:rsidRDefault="000A3231" w:rsidP="00396A24">
      <w:pPr>
        <w:pStyle w:val="List1"/>
        <w:numPr>
          <w:ilvl w:val="0"/>
          <w:numId w:val="3"/>
        </w:numPr>
      </w:pPr>
      <w:r w:rsidRPr="00131A88">
        <w:t>Quản lý tài khoản:</w:t>
      </w:r>
    </w:p>
    <w:p w:rsidR="00FC0C15" w:rsidRPr="00131A88" w:rsidRDefault="00FC0C15" w:rsidP="00396A24">
      <w:pPr>
        <w:pStyle w:val="List1"/>
        <w:numPr>
          <w:ilvl w:val="0"/>
          <w:numId w:val="0"/>
        </w:numPr>
        <w:ind w:left="720" w:hanging="360"/>
        <w:rPr>
          <w:del w:id="225" w:author="theirs" w:date="2014-01-16T01:18:00Z"/>
        </w:rPr>
      </w:pPr>
    </w:p>
    <w:p w:rsidR="000A3231" w:rsidRPr="00131A88" w:rsidRDefault="000A3231" w:rsidP="00396A24">
      <w:pPr>
        <w:pStyle w:val="List1"/>
        <w:numPr>
          <w:ilvl w:val="1"/>
          <w:numId w:val="3"/>
        </w:numPr>
      </w:pPr>
      <w:r w:rsidRPr="00131A88">
        <w:t>Đăng ký tài khoả</w:t>
      </w:r>
      <w:r w:rsidR="0098638B" w:rsidRPr="00131A88">
        <w:t>n.</w:t>
      </w:r>
    </w:p>
    <w:p w:rsidR="000A3231" w:rsidRPr="00131A88" w:rsidRDefault="000A3231" w:rsidP="00396A24">
      <w:pPr>
        <w:pStyle w:val="List1"/>
        <w:numPr>
          <w:ilvl w:val="1"/>
          <w:numId w:val="3"/>
        </w:numPr>
      </w:pPr>
      <w:r w:rsidRPr="00131A88">
        <w:t>Quên mật khẩu</w:t>
      </w:r>
      <w:r w:rsidR="0098638B" w:rsidRPr="00131A88">
        <w:t>.</w:t>
      </w:r>
    </w:p>
    <w:p w:rsidR="000A3231" w:rsidRPr="00131A88" w:rsidRDefault="000A3231" w:rsidP="00396A24">
      <w:pPr>
        <w:pStyle w:val="List1"/>
        <w:numPr>
          <w:ilvl w:val="1"/>
          <w:numId w:val="3"/>
        </w:numPr>
      </w:pPr>
      <w:r w:rsidRPr="00131A88">
        <w:t>Đăng nhập – Đăng xuất.</w:t>
      </w:r>
    </w:p>
    <w:p w:rsidR="000A3231" w:rsidRPr="00131A88" w:rsidRDefault="000A3231" w:rsidP="00396A24">
      <w:pPr>
        <w:pStyle w:val="List1"/>
        <w:numPr>
          <w:ilvl w:val="1"/>
          <w:numId w:val="3"/>
        </w:numPr>
      </w:pPr>
      <w:r w:rsidRPr="00131A88">
        <w:t>Thay đổi thông tin tài khoản</w:t>
      </w:r>
      <w:r w:rsidR="0098638B" w:rsidRPr="00131A88">
        <w:t>: thay đổi thông tin như tên hiển thị, mật khẩu, email, ngôn ngữ hiển thị.</w:t>
      </w:r>
    </w:p>
    <w:p w:rsidR="00215212" w:rsidRPr="00131A88" w:rsidRDefault="007F1C30" w:rsidP="00396A24">
      <w:pPr>
        <w:pStyle w:val="List1"/>
        <w:numPr>
          <w:ilvl w:val="0"/>
          <w:numId w:val="3"/>
        </w:numPr>
        <w:rPr>
          <w:lang w:val="en-US"/>
        </w:rPr>
      </w:pPr>
      <w:r>
        <w:rPr>
          <w:lang w:val="en-US"/>
        </w:rPr>
        <w:t xml:space="preserve">Nhóm chức năng mạng xã hội </w:t>
      </w:r>
    </w:p>
    <w:p w:rsidR="000A3231" w:rsidRPr="00131A88" w:rsidRDefault="000A3231" w:rsidP="00396A24">
      <w:pPr>
        <w:pStyle w:val="List1"/>
        <w:numPr>
          <w:ilvl w:val="1"/>
          <w:numId w:val="3"/>
        </w:numPr>
        <w:rPr>
          <w:lang w:val="en-US"/>
        </w:rPr>
      </w:pPr>
      <w:r w:rsidRPr="00131A88">
        <w:rPr>
          <w:lang w:val="en-US"/>
        </w:rPr>
        <w:t>Đánh dấu</w:t>
      </w:r>
      <w:r w:rsidR="00AD42DC" w:rsidRPr="00131A88">
        <w:rPr>
          <w:lang w:val="en-US"/>
        </w:rPr>
        <w:t xml:space="preserve"> </w:t>
      </w:r>
      <w:r w:rsidRPr="00131A88">
        <w:rPr>
          <w:lang w:val="en-US"/>
        </w:rPr>
        <w:t>(Bookmark)</w:t>
      </w:r>
      <w:r w:rsidR="0098638B" w:rsidRPr="00131A88">
        <w:rPr>
          <w:lang w:val="en-US"/>
        </w:rPr>
        <w:t>: đánh dấu một trang để tiện tham khảm sau này</w:t>
      </w:r>
      <w:r w:rsidR="00AD42DC" w:rsidRPr="00131A88">
        <w:rPr>
          <w:lang w:val="en-US"/>
        </w:rPr>
        <w:t xml:space="preserve"> nếu cần.</w:t>
      </w:r>
    </w:p>
    <w:p w:rsidR="000A3231" w:rsidRPr="00131A88" w:rsidRDefault="00AF0E1B" w:rsidP="00396A24">
      <w:pPr>
        <w:pStyle w:val="List1"/>
        <w:numPr>
          <w:ilvl w:val="1"/>
          <w:numId w:val="3"/>
        </w:numPr>
        <w:rPr>
          <w:lang w:val="en-US"/>
        </w:rPr>
      </w:pPr>
      <w:r w:rsidRPr="00131A88">
        <w:rPr>
          <w:lang w:val="en-US"/>
        </w:rPr>
        <w:t>Blog</w:t>
      </w:r>
      <w:r w:rsidR="0098638B" w:rsidRPr="00131A88">
        <w:rPr>
          <w:lang w:val="en-US"/>
        </w:rPr>
        <w:t>:</w:t>
      </w:r>
      <w:r w:rsidR="00AD42DC" w:rsidRPr="00131A88">
        <w:rPr>
          <w:lang w:val="en-US"/>
        </w:rPr>
        <w:t xml:space="preserve"> tính năng blog được tích hợp luôn trong IGS</w:t>
      </w:r>
      <w:r w:rsidR="0098638B" w:rsidRPr="00131A88">
        <w:rPr>
          <w:lang w:val="en-US"/>
        </w:rPr>
        <w:t xml:space="preserve"> cho phép</w:t>
      </w:r>
      <w:r w:rsidR="00AD42DC" w:rsidRPr="00131A88">
        <w:rPr>
          <w:lang w:val="en-US"/>
        </w:rPr>
        <w:t xml:space="preserve"> thành viên</w:t>
      </w:r>
      <w:r w:rsidR="0098638B" w:rsidRPr="00131A88">
        <w:rPr>
          <w:lang w:val="en-US"/>
        </w:rPr>
        <w:t xml:space="preserve"> viết blog chia sẻ kiến thức, kinh nghiệm</w:t>
      </w:r>
    </w:p>
    <w:p w:rsidR="00AF0E1B" w:rsidRPr="00131A88" w:rsidRDefault="00AD42DC" w:rsidP="00396A24">
      <w:pPr>
        <w:pStyle w:val="List1"/>
        <w:numPr>
          <w:ilvl w:val="1"/>
          <w:numId w:val="3"/>
        </w:numPr>
        <w:rPr>
          <w:lang w:val="en-US"/>
        </w:rPr>
      </w:pPr>
      <w:r w:rsidRPr="00131A88">
        <w:rPr>
          <w:lang w:val="en-US"/>
        </w:rPr>
        <w:t>Files:</w:t>
      </w:r>
      <w:r w:rsidR="0093053B" w:rsidRPr="00131A88">
        <w:rPr>
          <w:lang w:val="en-US"/>
        </w:rPr>
        <w:t xml:space="preserve"> lưu trữ và chia sẻ tập tin</w:t>
      </w:r>
      <w:r w:rsidR="00E12AD5" w:rsidRPr="00131A88">
        <w:rPr>
          <w:lang w:val="en-US"/>
        </w:rPr>
        <w:t>.</w:t>
      </w:r>
    </w:p>
    <w:p w:rsidR="00AF0E1B" w:rsidRPr="00131A88" w:rsidRDefault="00AF0E1B" w:rsidP="00396A24">
      <w:pPr>
        <w:pStyle w:val="List1"/>
        <w:numPr>
          <w:ilvl w:val="1"/>
          <w:numId w:val="3"/>
        </w:numPr>
        <w:rPr>
          <w:lang w:val="en-US"/>
        </w:rPr>
      </w:pPr>
      <w:r w:rsidRPr="00131A88">
        <w:rPr>
          <w:lang w:val="en-US"/>
        </w:rPr>
        <w:t>Chat</w:t>
      </w:r>
      <w:r w:rsidR="00E12AD5" w:rsidRPr="00131A88">
        <w:rPr>
          <w:lang w:val="en-US"/>
        </w:rPr>
        <w:t>: cho phép chat giữa hai thành viên với nhau hoặc chat trong một nhóm gồm nhiều thành viên.</w:t>
      </w:r>
    </w:p>
    <w:p w:rsidR="006B7DCB" w:rsidRPr="00131A88" w:rsidRDefault="006B7DCB" w:rsidP="00396A24">
      <w:pPr>
        <w:pStyle w:val="List1"/>
        <w:numPr>
          <w:ilvl w:val="1"/>
          <w:numId w:val="3"/>
        </w:numPr>
        <w:rPr>
          <w:lang w:val="en-US"/>
        </w:rPr>
      </w:pPr>
      <w:r w:rsidRPr="00131A88">
        <w:rPr>
          <w:lang w:val="en-US"/>
        </w:rPr>
        <w:t>Gửi tin nhắn: gửi tin nhắn đến một thành viên khác</w:t>
      </w:r>
      <w:r w:rsidR="00E12AD5" w:rsidRPr="00131A88">
        <w:rPr>
          <w:lang w:val="en-US"/>
        </w:rPr>
        <w:t xml:space="preserve"> tương tự như gửi email nhưng ở phạm vi trong IGS</w:t>
      </w:r>
    </w:p>
    <w:p w:rsidR="00AF0E1B" w:rsidRPr="00131A88" w:rsidRDefault="0098638B" w:rsidP="00396A24">
      <w:pPr>
        <w:pStyle w:val="List1"/>
        <w:numPr>
          <w:ilvl w:val="1"/>
          <w:numId w:val="3"/>
        </w:numPr>
        <w:rPr>
          <w:lang w:val="en-US"/>
        </w:rPr>
      </w:pPr>
      <w:r w:rsidRPr="00131A88">
        <w:rPr>
          <w:lang w:val="en-US"/>
        </w:rPr>
        <w:t>Nhóm (</w:t>
      </w:r>
      <w:r w:rsidR="00AF0E1B" w:rsidRPr="00131A88">
        <w:rPr>
          <w:lang w:val="en-US"/>
        </w:rPr>
        <w:t>Groups</w:t>
      </w:r>
      <w:r w:rsidRPr="00131A88">
        <w:rPr>
          <w:lang w:val="en-US"/>
        </w:rPr>
        <w:t>)</w:t>
      </w:r>
    </w:p>
    <w:p w:rsidR="00C14D41" w:rsidRPr="00131A88" w:rsidRDefault="00436BC1" w:rsidP="00396A24">
      <w:pPr>
        <w:pStyle w:val="List1"/>
        <w:numPr>
          <w:ilvl w:val="2"/>
          <w:numId w:val="3"/>
        </w:numPr>
        <w:rPr>
          <w:lang w:val="en-US"/>
        </w:rPr>
      </w:pPr>
      <w:r w:rsidRPr="00131A88">
        <w:rPr>
          <w:lang w:val="en-US"/>
        </w:rPr>
        <w:t>Tạo một group mới</w:t>
      </w:r>
    </w:p>
    <w:p w:rsidR="00AF0E1B" w:rsidRPr="00131A88" w:rsidRDefault="00AF0E1B" w:rsidP="00396A24">
      <w:pPr>
        <w:pStyle w:val="List1"/>
        <w:numPr>
          <w:ilvl w:val="2"/>
          <w:numId w:val="3"/>
        </w:numPr>
        <w:rPr>
          <w:lang w:val="en-US"/>
        </w:rPr>
      </w:pPr>
      <w:r w:rsidRPr="00131A88">
        <w:rPr>
          <w:lang w:val="en-US"/>
        </w:rPr>
        <w:t>Thao t</w:t>
      </w:r>
      <w:r w:rsidR="006F7993" w:rsidRPr="00131A88">
        <w:rPr>
          <w:lang w:val="en-US"/>
        </w:rPr>
        <w:t>á</w:t>
      </w:r>
      <w:r w:rsidR="00AE4248">
        <w:rPr>
          <w:lang w:val="en-US"/>
        </w:rPr>
        <w:t>c vớ</w:t>
      </w:r>
      <w:r w:rsidRPr="00131A88">
        <w:rPr>
          <w:lang w:val="en-US"/>
        </w:rPr>
        <w:t>i group</w:t>
      </w:r>
    </w:p>
    <w:p w:rsidR="00AF0E1B" w:rsidRPr="00131A88" w:rsidRDefault="00AF0E1B" w:rsidP="00396A24">
      <w:pPr>
        <w:pStyle w:val="List1"/>
        <w:numPr>
          <w:ilvl w:val="3"/>
          <w:numId w:val="3"/>
        </w:numPr>
        <w:rPr>
          <w:lang w:val="en-US"/>
        </w:rPr>
      </w:pPr>
      <w:r w:rsidRPr="00131A88">
        <w:rPr>
          <w:lang w:val="en-US"/>
        </w:rPr>
        <w:t>Yêu cầu tạo repository</w:t>
      </w:r>
      <w:r w:rsidR="00037A01" w:rsidRPr="00131A88">
        <w:rPr>
          <w:lang w:val="en-US"/>
        </w:rPr>
        <w:t xml:space="preserve"> </w:t>
      </w:r>
      <w:r w:rsidRPr="00131A88">
        <w:rPr>
          <w:lang w:val="en-US"/>
        </w:rPr>
        <w:t>(</w:t>
      </w:r>
      <w:r w:rsidR="002B1338" w:rsidRPr="00131A88">
        <w:rPr>
          <w:lang w:val="en-US"/>
        </w:rPr>
        <w:t>SVN</w:t>
      </w:r>
      <w:r w:rsidRPr="00131A88">
        <w:rPr>
          <w:lang w:val="en-US"/>
        </w:rPr>
        <w:t>)</w:t>
      </w:r>
      <w:r w:rsidR="00306EF8" w:rsidRPr="00131A88">
        <w:rPr>
          <w:lang w:val="en-US"/>
        </w:rPr>
        <w:t>: gửi yêu cầu tạo repository đến quản trị. Sau khi người quản trị tạo repository cho nhóm xong, IGS sẽ tự động cập nhật thông tin về repository vào nhóm và hiển thị lên cho các thành viên thấy.</w:t>
      </w:r>
    </w:p>
    <w:p w:rsidR="0098638B" w:rsidRPr="00131A88" w:rsidRDefault="0098638B" w:rsidP="00396A24">
      <w:pPr>
        <w:pStyle w:val="List1"/>
        <w:numPr>
          <w:ilvl w:val="3"/>
          <w:numId w:val="3"/>
        </w:numPr>
        <w:rPr>
          <w:lang w:val="en-US"/>
        </w:rPr>
      </w:pPr>
      <w:r w:rsidRPr="00131A88">
        <w:rPr>
          <w:lang w:val="en-US"/>
        </w:rPr>
        <w:t>Chỉnh sửa lại thông tin group</w:t>
      </w:r>
    </w:p>
    <w:p w:rsidR="0098638B" w:rsidRPr="00131A88" w:rsidRDefault="0098638B" w:rsidP="00396A24">
      <w:pPr>
        <w:pStyle w:val="List1"/>
        <w:numPr>
          <w:ilvl w:val="3"/>
          <w:numId w:val="3"/>
        </w:numPr>
        <w:rPr>
          <w:lang w:val="en-US"/>
        </w:rPr>
      </w:pPr>
      <w:r w:rsidRPr="00131A88">
        <w:rPr>
          <w:lang w:val="en-US"/>
        </w:rPr>
        <w:lastRenderedPageBreak/>
        <w:t>Mời thành viên: gửi tin nhắn mời tham gia group</w:t>
      </w:r>
    </w:p>
    <w:p w:rsidR="00095113" w:rsidRPr="00131A88" w:rsidRDefault="005D2D81" w:rsidP="00396A24">
      <w:pPr>
        <w:pStyle w:val="List1"/>
        <w:numPr>
          <w:ilvl w:val="3"/>
          <w:numId w:val="3"/>
        </w:numPr>
        <w:rPr>
          <w:lang w:val="en-US"/>
        </w:rPr>
      </w:pPr>
      <w:r w:rsidRPr="00131A88">
        <w:rPr>
          <w:lang w:val="en-US"/>
        </w:rPr>
        <w:t>Giảng</w:t>
      </w:r>
      <w:r w:rsidR="00095113" w:rsidRPr="00131A88">
        <w:rPr>
          <w:lang w:val="en-US"/>
        </w:rPr>
        <w:t xml:space="preserve"> viên nhận xét: cho phép giảng đưa ra nhận xét và góp ý trong quá trình thực hiện đồ</w:t>
      </w:r>
      <w:r w:rsidR="00017EB0" w:rsidRPr="00131A88">
        <w:rPr>
          <w:lang w:val="en-US"/>
        </w:rPr>
        <w:t xml:space="preserve"> án</w:t>
      </w:r>
    </w:p>
    <w:p w:rsidR="00095113" w:rsidRPr="00131A88" w:rsidRDefault="00095113" w:rsidP="00396A24">
      <w:pPr>
        <w:pStyle w:val="List1"/>
        <w:numPr>
          <w:ilvl w:val="3"/>
          <w:numId w:val="3"/>
        </w:numPr>
        <w:rPr>
          <w:lang w:val="en-US"/>
        </w:rPr>
      </w:pPr>
      <w:r w:rsidRPr="00131A88">
        <w:rPr>
          <w:lang w:val="en-US"/>
        </w:rPr>
        <w:t>Tham gia vào group: gửi yêu cầ</w:t>
      </w:r>
      <w:r w:rsidR="000925FE" w:rsidRPr="00131A88">
        <w:rPr>
          <w:lang w:val="en-US"/>
        </w:rPr>
        <w:t>u xin tham gia vào group</w:t>
      </w:r>
    </w:p>
    <w:p w:rsidR="00095113" w:rsidRPr="00131A88" w:rsidRDefault="00095113" w:rsidP="00396A24">
      <w:pPr>
        <w:pStyle w:val="List1"/>
        <w:numPr>
          <w:ilvl w:val="3"/>
          <w:numId w:val="3"/>
        </w:numPr>
        <w:rPr>
          <w:lang w:val="en-US"/>
        </w:rPr>
      </w:pPr>
      <w:r w:rsidRPr="00131A88">
        <w:rPr>
          <w:lang w:val="en-US"/>
        </w:rPr>
        <w:t>Chia file trong nhóm: cho phép các thành viên chia sẻ file, tài liệu cho các thành viên còn lại trong nhóm</w:t>
      </w:r>
    </w:p>
    <w:p w:rsidR="00095113" w:rsidRPr="00131A88" w:rsidRDefault="00095113" w:rsidP="00396A24">
      <w:pPr>
        <w:pStyle w:val="List1"/>
        <w:numPr>
          <w:ilvl w:val="3"/>
          <w:numId w:val="3"/>
        </w:numPr>
        <w:rPr>
          <w:lang w:val="en-US"/>
        </w:rPr>
      </w:pPr>
      <w:r w:rsidRPr="00131A88">
        <w:rPr>
          <w:lang w:val="en-US"/>
        </w:rPr>
        <w:t>Thảo luận: tạo một chủ đề để các thành viên trong nhóm thảo luận đưa ra ý kiến</w:t>
      </w:r>
    </w:p>
    <w:p w:rsidR="00095113" w:rsidRPr="00131A88" w:rsidRDefault="00095113" w:rsidP="00396A24">
      <w:pPr>
        <w:pStyle w:val="List1"/>
        <w:numPr>
          <w:ilvl w:val="3"/>
          <w:numId w:val="3"/>
        </w:numPr>
        <w:rPr>
          <w:lang w:val="en-US"/>
        </w:rPr>
      </w:pPr>
      <w:r w:rsidRPr="00131A88">
        <w:rPr>
          <w:lang w:val="en-US"/>
        </w:rPr>
        <w:t>Chat nhóm</w:t>
      </w:r>
    </w:p>
    <w:p w:rsidR="006B7DCB" w:rsidRPr="00131A88" w:rsidRDefault="006B7DCB" w:rsidP="00396A24">
      <w:pPr>
        <w:pStyle w:val="List1"/>
        <w:numPr>
          <w:ilvl w:val="3"/>
          <w:numId w:val="3"/>
        </w:numPr>
        <w:rPr>
          <w:lang w:val="en-US"/>
        </w:rPr>
      </w:pPr>
      <w:r w:rsidRPr="00131A88">
        <w:rPr>
          <w:lang w:val="en-US"/>
        </w:rPr>
        <w:t>Viết blog chia sẻ trong nhóm</w:t>
      </w:r>
    </w:p>
    <w:p w:rsidR="006B7DCB" w:rsidRPr="00131A88" w:rsidRDefault="00441B7F" w:rsidP="00396A24">
      <w:pPr>
        <w:pStyle w:val="List1"/>
        <w:numPr>
          <w:ilvl w:val="1"/>
          <w:numId w:val="3"/>
        </w:numPr>
        <w:rPr>
          <w:lang w:val="en-US"/>
        </w:rPr>
      </w:pPr>
      <w:r>
        <w:rPr>
          <w:lang w:val="en-US"/>
        </w:rPr>
        <w:t>CV điện tử</w:t>
      </w:r>
    </w:p>
    <w:p w:rsidR="00AE7529" w:rsidRPr="00131A88" w:rsidRDefault="00AE7529" w:rsidP="00396A24">
      <w:pPr>
        <w:pStyle w:val="List1"/>
        <w:numPr>
          <w:ilvl w:val="2"/>
          <w:numId w:val="3"/>
        </w:numPr>
        <w:rPr>
          <w:lang w:val="en-US"/>
        </w:rPr>
      </w:pPr>
      <w:r w:rsidRPr="00131A88">
        <w:rPr>
          <w:lang w:val="en-US"/>
        </w:rPr>
        <w:t>Thông tin cá nhân: cho phép người dùng cập nhật bổ sung thông tin cá nhân như tên, email, số điện thoại liên lạc…</w:t>
      </w:r>
    </w:p>
    <w:p w:rsidR="006B7DCB" w:rsidRPr="00131A88" w:rsidRDefault="006B7DCB" w:rsidP="00396A24">
      <w:pPr>
        <w:pStyle w:val="List1"/>
        <w:numPr>
          <w:ilvl w:val="2"/>
          <w:numId w:val="3"/>
        </w:numPr>
        <w:rPr>
          <w:lang w:val="en-US"/>
        </w:rPr>
      </w:pPr>
      <w:r w:rsidRPr="00131A88">
        <w:rPr>
          <w:lang w:val="en-US"/>
        </w:rPr>
        <w:t>Kĩ năng: cho phép người dùng tự bổ sung các kĩ năng trong suốt quá trình học tập nghiên cứu tại trường.</w:t>
      </w:r>
    </w:p>
    <w:p w:rsidR="006B7DCB" w:rsidRPr="00131A88" w:rsidRDefault="006B7DCB" w:rsidP="00396A24">
      <w:pPr>
        <w:pStyle w:val="List1"/>
        <w:numPr>
          <w:ilvl w:val="2"/>
          <w:numId w:val="3"/>
        </w:numPr>
        <w:rPr>
          <w:lang w:val="en-US"/>
        </w:rPr>
      </w:pPr>
      <w:r w:rsidRPr="00131A88">
        <w:rPr>
          <w:lang w:val="en-US"/>
        </w:rPr>
        <w:t>Giải thưởng: các giải thưởng đạt được của thành viên</w:t>
      </w:r>
    </w:p>
    <w:p w:rsidR="006B7DCB" w:rsidRDefault="006B7DCB" w:rsidP="00396A24">
      <w:pPr>
        <w:pStyle w:val="List1"/>
        <w:numPr>
          <w:ilvl w:val="2"/>
          <w:numId w:val="3"/>
        </w:numPr>
        <w:rPr>
          <w:lang w:val="en-US"/>
        </w:rPr>
      </w:pPr>
      <w:r w:rsidRPr="00131A88">
        <w:rPr>
          <w:lang w:val="en-US"/>
        </w:rPr>
        <w:t>Đồ án(Project)/Nhóm: liệt kê tất cả các đồ án và nhóm mà của một thành viên tham gia</w:t>
      </w:r>
    </w:p>
    <w:p w:rsidR="007F1C30" w:rsidRDefault="007F1C30" w:rsidP="00396A24">
      <w:pPr>
        <w:pStyle w:val="List1"/>
        <w:numPr>
          <w:ilvl w:val="1"/>
          <w:numId w:val="3"/>
        </w:numPr>
        <w:rPr>
          <w:lang w:val="en-US"/>
        </w:rPr>
      </w:pPr>
      <w:r>
        <w:rPr>
          <w:lang w:val="en-US"/>
        </w:rPr>
        <w:t>Quả</w:t>
      </w:r>
      <w:r w:rsidR="00B35444">
        <w:rPr>
          <w:lang w:val="en-US"/>
        </w:rPr>
        <w:t>n lý</w:t>
      </w:r>
      <w:r>
        <w:rPr>
          <w:lang w:val="en-US"/>
        </w:rPr>
        <w:t xml:space="preserve"> môn học</w:t>
      </w:r>
    </w:p>
    <w:p w:rsidR="00156793" w:rsidRDefault="00156793" w:rsidP="00396A24">
      <w:pPr>
        <w:pStyle w:val="List1"/>
        <w:numPr>
          <w:ilvl w:val="2"/>
          <w:numId w:val="3"/>
        </w:numPr>
        <w:rPr>
          <w:lang w:val="en-US"/>
        </w:rPr>
      </w:pPr>
      <w:r>
        <w:rPr>
          <w:lang w:val="en-US"/>
        </w:rPr>
        <w:t>Tạo danh sách đồ án môn học</w:t>
      </w:r>
    </w:p>
    <w:p w:rsidR="00156793" w:rsidRDefault="00156793" w:rsidP="00396A24">
      <w:pPr>
        <w:pStyle w:val="List1"/>
        <w:numPr>
          <w:ilvl w:val="2"/>
          <w:numId w:val="3"/>
        </w:numPr>
        <w:rPr>
          <w:lang w:val="en-US"/>
        </w:rPr>
      </w:pPr>
      <w:r>
        <w:rPr>
          <w:lang w:val="en-US"/>
        </w:rPr>
        <w:t>Sinh viên đăng kí đồ án môn học</w:t>
      </w:r>
    </w:p>
    <w:p w:rsidR="00156793" w:rsidRDefault="00156793" w:rsidP="00396A24">
      <w:pPr>
        <w:pStyle w:val="List1"/>
        <w:numPr>
          <w:ilvl w:val="2"/>
          <w:numId w:val="3"/>
        </w:numPr>
        <w:rPr>
          <w:lang w:val="en-US"/>
        </w:rPr>
      </w:pPr>
      <w:r>
        <w:rPr>
          <w:lang w:val="en-US"/>
        </w:rPr>
        <w:t>Chấp nhận hoặc từ chối đăng kí của sinh viên</w:t>
      </w:r>
    </w:p>
    <w:p w:rsidR="00156793" w:rsidRDefault="00156793" w:rsidP="00396A24">
      <w:pPr>
        <w:pStyle w:val="List1"/>
        <w:numPr>
          <w:ilvl w:val="2"/>
          <w:numId w:val="3"/>
        </w:numPr>
        <w:rPr>
          <w:lang w:val="en-US"/>
        </w:rPr>
      </w:pPr>
      <w:r>
        <w:rPr>
          <w:lang w:val="en-US"/>
        </w:rPr>
        <w:t>Giao bài tập cho các nhóm sinh viên</w:t>
      </w:r>
    </w:p>
    <w:p w:rsidR="00156793" w:rsidRDefault="00156793" w:rsidP="00396A24">
      <w:pPr>
        <w:pStyle w:val="List1"/>
        <w:numPr>
          <w:ilvl w:val="2"/>
          <w:numId w:val="3"/>
        </w:numPr>
        <w:rPr>
          <w:lang w:val="en-US"/>
        </w:rPr>
      </w:pPr>
      <w:r>
        <w:rPr>
          <w:lang w:val="en-US"/>
        </w:rPr>
        <w:t>Quả</w:t>
      </w:r>
      <w:r w:rsidR="00B35444">
        <w:rPr>
          <w:lang w:val="en-US"/>
        </w:rPr>
        <w:t>n lý</w:t>
      </w:r>
      <w:r>
        <w:rPr>
          <w:lang w:val="en-US"/>
        </w:rPr>
        <w:t xml:space="preserve"> tình trạng nộp bài tập</w:t>
      </w:r>
    </w:p>
    <w:p w:rsidR="00156793" w:rsidRDefault="00B35444" w:rsidP="00396A24">
      <w:pPr>
        <w:pStyle w:val="List1"/>
        <w:numPr>
          <w:ilvl w:val="1"/>
          <w:numId w:val="3"/>
        </w:numPr>
        <w:rPr>
          <w:lang w:val="en-US"/>
        </w:rPr>
      </w:pPr>
      <w:r>
        <w:rPr>
          <w:lang w:val="en-US"/>
        </w:rPr>
        <w:t>Quản lý</w:t>
      </w:r>
      <w:r w:rsidR="007F1C30">
        <w:rPr>
          <w:lang w:val="en-US"/>
        </w:rPr>
        <w:t xml:space="preserve"> đồ án</w:t>
      </w:r>
    </w:p>
    <w:p w:rsidR="00156793" w:rsidRDefault="00156793" w:rsidP="00396A24">
      <w:pPr>
        <w:pStyle w:val="List1"/>
        <w:numPr>
          <w:ilvl w:val="2"/>
          <w:numId w:val="3"/>
        </w:numPr>
        <w:rPr>
          <w:lang w:val="en-US"/>
        </w:rPr>
      </w:pPr>
      <w:r>
        <w:rPr>
          <w:lang w:val="en-US"/>
        </w:rPr>
        <w:t>Xem thông tin danh sách các đồ án đã và đang thực hiện</w:t>
      </w:r>
    </w:p>
    <w:p w:rsidR="00156793" w:rsidRPr="00156793" w:rsidRDefault="00156793" w:rsidP="00396A24">
      <w:pPr>
        <w:pStyle w:val="List1"/>
        <w:numPr>
          <w:ilvl w:val="2"/>
          <w:numId w:val="3"/>
        </w:numPr>
        <w:rPr>
          <w:lang w:val="en-US"/>
        </w:rPr>
      </w:pPr>
      <w:r>
        <w:rPr>
          <w:lang w:val="en-US"/>
        </w:rPr>
        <w:t>Nộp bài tập nhóm</w:t>
      </w:r>
    </w:p>
    <w:p w:rsidR="00AF0E1B" w:rsidRPr="00131A88" w:rsidRDefault="009F00FD" w:rsidP="00396A24">
      <w:pPr>
        <w:pStyle w:val="List1"/>
        <w:numPr>
          <w:ilvl w:val="0"/>
          <w:numId w:val="3"/>
        </w:numPr>
        <w:rPr>
          <w:lang w:val="en-US"/>
        </w:rPr>
      </w:pPr>
      <w:r w:rsidRPr="00131A88">
        <w:rPr>
          <w:lang w:val="en-US"/>
        </w:rPr>
        <w:t>Quản trị hệ thống</w:t>
      </w:r>
    </w:p>
    <w:p w:rsidR="009F00FD" w:rsidRPr="00131A88" w:rsidRDefault="009F00FD" w:rsidP="00396A24">
      <w:pPr>
        <w:pStyle w:val="List1"/>
        <w:numPr>
          <w:ilvl w:val="1"/>
          <w:numId w:val="3"/>
        </w:numPr>
        <w:rPr>
          <w:lang w:val="en-US"/>
        </w:rPr>
      </w:pPr>
      <w:r w:rsidRPr="00131A88">
        <w:rPr>
          <w:lang w:val="en-US"/>
        </w:rPr>
        <w:t>Plugin</w:t>
      </w:r>
    </w:p>
    <w:p w:rsidR="009F00FD" w:rsidRPr="00131A88" w:rsidRDefault="009F00FD" w:rsidP="00396A24">
      <w:pPr>
        <w:pStyle w:val="List1"/>
        <w:numPr>
          <w:ilvl w:val="2"/>
          <w:numId w:val="3"/>
        </w:numPr>
        <w:rPr>
          <w:lang w:val="en-US"/>
        </w:rPr>
      </w:pPr>
      <w:r w:rsidRPr="00131A88">
        <w:rPr>
          <w:lang w:val="en-US"/>
        </w:rPr>
        <w:lastRenderedPageBreak/>
        <w:t>Kích hoạt</w:t>
      </w:r>
      <w:r w:rsidR="000C704E" w:rsidRPr="00131A88">
        <w:rPr>
          <w:lang w:val="en-US"/>
        </w:rPr>
        <w:t xml:space="preserve"> </w:t>
      </w:r>
      <w:r w:rsidRPr="00131A88">
        <w:rPr>
          <w:lang w:val="en-US"/>
        </w:rPr>
        <w:t>(activate) plugin</w:t>
      </w:r>
    </w:p>
    <w:p w:rsidR="007F1C30" w:rsidRPr="007F1C30" w:rsidRDefault="009F00FD" w:rsidP="00396A24">
      <w:pPr>
        <w:pStyle w:val="List1"/>
        <w:numPr>
          <w:ilvl w:val="2"/>
          <w:numId w:val="3"/>
        </w:numPr>
        <w:rPr>
          <w:lang w:val="en-US"/>
        </w:rPr>
      </w:pPr>
      <w:r w:rsidRPr="00131A88">
        <w:rPr>
          <w:lang w:val="en-US"/>
        </w:rPr>
        <w:t>Hủy kích hoạt</w:t>
      </w:r>
      <w:r w:rsidR="000C704E" w:rsidRPr="00131A88">
        <w:rPr>
          <w:lang w:val="en-US"/>
        </w:rPr>
        <w:t xml:space="preserve"> </w:t>
      </w:r>
      <w:r w:rsidRPr="00131A88">
        <w:rPr>
          <w:lang w:val="en-US"/>
        </w:rPr>
        <w:t>(deactivate) plugin</w:t>
      </w:r>
    </w:p>
    <w:p w:rsidR="009F00FD" w:rsidRPr="00131A88" w:rsidRDefault="009F00FD" w:rsidP="00396A24">
      <w:pPr>
        <w:pStyle w:val="List1"/>
        <w:numPr>
          <w:ilvl w:val="1"/>
          <w:numId w:val="3"/>
        </w:numPr>
        <w:rPr>
          <w:lang w:val="en-US"/>
        </w:rPr>
      </w:pPr>
      <w:r w:rsidRPr="00131A88">
        <w:rPr>
          <w:lang w:val="en-US"/>
        </w:rPr>
        <w:t>Thành viên</w:t>
      </w:r>
      <w:r w:rsidR="000C704E" w:rsidRPr="00131A88">
        <w:rPr>
          <w:lang w:val="en-US"/>
        </w:rPr>
        <w:t xml:space="preserve"> </w:t>
      </w:r>
      <w:r w:rsidRPr="00131A88">
        <w:rPr>
          <w:lang w:val="en-US"/>
        </w:rPr>
        <w:t>(user)</w:t>
      </w:r>
    </w:p>
    <w:p w:rsidR="009F00FD" w:rsidRPr="00131A88" w:rsidRDefault="009F00FD" w:rsidP="00396A24">
      <w:pPr>
        <w:pStyle w:val="List1"/>
        <w:numPr>
          <w:ilvl w:val="2"/>
          <w:numId w:val="3"/>
        </w:numPr>
        <w:rPr>
          <w:lang w:val="en-US"/>
        </w:rPr>
      </w:pPr>
      <w:r w:rsidRPr="00131A88">
        <w:rPr>
          <w:lang w:val="en-US"/>
        </w:rPr>
        <w:t>Xem các thành viên đang online</w:t>
      </w:r>
    </w:p>
    <w:p w:rsidR="009F00FD" w:rsidRPr="00131A88" w:rsidRDefault="009F00FD" w:rsidP="00396A24">
      <w:pPr>
        <w:pStyle w:val="List1"/>
        <w:numPr>
          <w:ilvl w:val="2"/>
          <w:numId w:val="3"/>
        </w:numPr>
        <w:rPr>
          <w:lang w:val="en-US"/>
        </w:rPr>
      </w:pPr>
      <w:r w:rsidRPr="00131A88">
        <w:rPr>
          <w:lang w:val="en-US"/>
        </w:rPr>
        <w:t>Xem thành viên mới</w:t>
      </w:r>
    </w:p>
    <w:p w:rsidR="009F00FD" w:rsidRPr="00131A88" w:rsidRDefault="009F00FD" w:rsidP="00396A24">
      <w:pPr>
        <w:pStyle w:val="List1"/>
        <w:numPr>
          <w:ilvl w:val="2"/>
          <w:numId w:val="3"/>
        </w:numPr>
        <w:rPr>
          <w:lang w:val="en-US"/>
        </w:rPr>
      </w:pPr>
      <w:r w:rsidRPr="00131A88">
        <w:rPr>
          <w:lang w:val="en-US"/>
        </w:rPr>
        <w:t>Thêm thành viên mới</w:t>
      </w:r>
    </w:p>
    <w:p w:rsidR="009F00FD" w:rsidRDefault="009F00FD" w:rsidP="00396A24">
      <w:pPr>
        <w:pStyle w:val="List1"/>
        <w:numPr>
          <w:ilvl w:val="2"/>
          <w:numId w:val="3"/>
        </w:numPr>
        <w:rPr>
          <w:lang w:val="en-US"/>
        </w:rPr>
      </w:pPr>
      <w:r w:rsidRPr="00131A88">
        <w:rPr>
          <w:lang w:val="en-US"/>
        </w:rPr>
        <w:t>Xem thành viên chưa được kích hoạt</w:t>
      </w:r>
    </w:p>
    <w:p w:rsidR="007F1C30" w:rsidRPr="00131A88" w:rsidRDefault="007F1C30" w:rsidP="00396A24">
      <w:pPr>
        <w:pStyle w:val="List1"/>
        <w:numPr>
          <w:ilvl w:val="2"/>
          <w:numId w:val="3"/>
        </w:numPr>
        <w:rPr>
          <w:lang w:val="en-US"/>
        </w:rPr>
      </w:pPr>
      <w:r>
        <w:rPr>
          <w:lang w:val="en-US"/>
        </w:rPr>
        <w:t>Tạo danh sách tài khoản sinh viên từ tập tin excel</w:t>
      </w:r>
    </w:p>
    <w:p w:rsidR="0098638B" w:rsidRPr="00131A88" w:rsidRDefault="0098638B" w:rsidP="00396A24">
      <w:pPr>
        <w:pStyle w:val="List1"/>
        <w:numPr>
          <w:ilvl w:val="1"/>
          <w:numId w:val="3"/>
        </w:numPr>
        <w:rPr>
          <w:lang w:val="en-US"/>
        </w:rPr>
      </w:pPr>
      <w:r w:rsidRPr="00131A88">
        <w:rPr>
          <w:lang w:val="en-US"/>
        </w:rPr>
        <w:t>Thiết lập</w:t>
      </w:r>
    </w:p>
    <w:p w:rsidR="0098638B" w:rsidRPr="00131A88" w:rsidRDefault="0098638B" w:rsidP="00396A24">
      <w:pPr>
        <w:pStyle w:val="List1"/>
        <w:numPr>
          <w:ilvl w:val="2"/>
          <w:numId w:val="3"/>
        </w:numPr>
        <w:rPr>
          <w:lang w:val="en-US"/>
        </w:rPr>
      </w:pPr>
      <w:r w:rsidRPr="00131A88">
        <w:rPr>
          <w:lang w:val="en-US"/>
        </w:rPr>
        <w:t>Thiết lập cơ bản: cho phép thiết lập tên mạng, mô tả về mạng xã hội, địa chỉ email dùng để gửi các email của hệ thống và chọn ngôn ngữ hiển thị</w:t>
      </w:r>
      <w:r w:rsidR="006C4147" w:rsidRPr="00131A88">
        <w:rPr>
          <w:lang w:val="en-US"/>
        </w:rPr>
        <w:t xml:space="preserve"> mặc định</w:t>
      </w:r>
    </w:p>
    <w:p w:rsidR="0098638B" w:rsidRPr="00131A88" w:rsidRDefault="0098638B" w:rsidP="00396A24">
      <w:pPr>
        <w:pStyle w:val="List1"/>
        <w:numPr>
          <w:ilvl w:val="2"/>
          <w:numId w:val="3"/>
        </w:numPr>
        <w:rPr>
          <w:lang w:val="en-US"/>
        </w:rPr>
      </w:pPr>
      <w:r w:rsidRPr="00131A88">
        <w:rPr>
          <w:lang w:val="en-US"/>
        </w:rPr>
        <w:t xml:space="preserve">Thiết lập </w:t>
      </w:r>
      <w:r w:rsidR="00F75185" w:rsidRPr="00131A88">
        <w:rPr>
          <w:lang w:val="en-US"/>
        </w:rPr>
        <w:t>nâng cao: chỉnh sửa các thiết lập liên quan tới hệ thống như địa chỉ URL, đường dẫn cài đặt Elgg, đường dẫn tới thư mục lưu trữ dữ liệu của mạng xã hội, quyền try cậ</w:t>
      </w:r>
      <w:r w:rsidR="006C4147" w:rsidRPr="00131A88">
        <w:rPr>
          <w:lang w:val="en-US"/>
        </w:rPr>
        <w:t>p</w:t>
      </w:r>
      <w:r w:rsidR="00F75185" w:rsidRPr="00131A88">
        <w:rPr>
          <w:lang w:val="en-US"/>
        </w:rPr>
        <w:t xml:space="preserve"> mặc định( public, logg</w:t>
      </w:r>
      <w:r w:rsidR="006C4147" w:rsidRPr="00131A88">
        <w:rPr>
          <w:lang w:val="en-US"/>
        </w:rPr>
        <w:t xml:space="preserve">ed in user, </w:t>
      </w:r>
      <w:r w:rsidR="000C704E" w:rsidRPr="00131A88">
        <w:rPr>
          <w:lang w:val="en-US"/>
        </w:rPr>
        <w:t>f</w:t>
      </w:r>
      <w:r w:rsidR="006C4147" w:rsidRPr="00131A88">
        <w:rPr>
          <w:lang w:val="en-US"/>
        </w:rPr>
        <w:t>riends và private)</w:t>
      </w:r>
    </w:p>
    <w:p w:rsidR="00F75185" w:rsidRPr="00131A88" w:rsidRDefault="00F75185" w:rsidP="00396A24">
      <w:pPr>
        <w:pStyle w:val="List1"/>
        <w:numPr>
          <w:ilvl w:val="2"/>
          <w:numId w:val="3"/>
        </w:numPr>
        <w:rPr>
          <w:lang w:val="en-US"/>
        </w:rPr>
      </w:pPr>
      <w:r w:rsidRPr="00131A88">
        <w:rPr>
          <w:lang w:val="en-US"/>
        </w:rPr>
        <w:t>Các cài đặt khác của các plugin do lập trình qui định. Ví dụ plugin Garbage Collector có thiết lập bao lâu thì bộ thu dọn rác chạy một lần (một tuần, một tháng hay một năm)</w:t>
      </w:r>
    </w:p>
    <w:p w:rsidR="00EB1143" w:rsidRPr="00131A88" w:rsidRDefault="00EB1143" w:rsidP="00396A24">
      <w:pPr>
        <w:pStyle w:val="Heading2"/>
      </w:pPr>
      <w:bookmarkStart w:id="226" w:name="_Toc377965816"/>
      <w:bookmarkStart w:id="227" w:name="_Toc382590706"/>
      <w:r w:rsidRPr="00131A88">
        <w:t>Phân tích thiết kế</w:t>
      </w:r>
      <w:bookmarkEnd w:id="226"/>
      <w:bookmarkEnd w:id="227"/>
    </w:p>
    <w:p w:rsidR="00E518C9" w:rsidRDefault="00E518C9" w:rsidP="00396A24">
      <w:pPr>
        <w:pStyle w:val="Heading3"/>
        <w:rPr>
          <w:lang w:val="en-US"/>
        </w:rPr>
      </w:pPr>
      <w:bookmarkStart w:id="228" w:name="_Toc377965817"/>
      <w:bookmarkStart w:id="229" w:name="_Toc382590707"/>
      <w:r w:rsidRPr="00131A88">
        <w:rPr>
          <w:lang w:val="en-US"/>
        </w:rPr>
        <w:t>Kiến trúc tổng quát</w:t>
      </w:r>
      <w:bookmarkEnd w:id="228"/>
      <w:bookmarkEnd w:id="229"/>
    </w:p>
    <w:p w:rsidR="004F7AF6" w:rsidRPr="004F7AF6" w:rsidRDefault="004F7AF6" w:rsidP="00396A24">
      <w:pPr>
        <w:rPr>
          <w:lang w:val="en-US"/>
        </w:rPr>
      </w:pPr>
      <w:r w:rsidRPr="00131A88">
        <w:rPr>
          <w:rFonts w:cs="Times New Roman"/>
          <w:lang w:val="en-US"/>
        </w:rPr>
        <w:t xml:space="preserve">Theo dự kiến của nhóm thì sẽ dùng SVN để xây dựng chức năng quản lý mã nguồn. Khi một người dùng thực hiện một thao tác nào đó với SVN server thì sẽ cập nhật thao tác đó qua bên mạng xã hội để lưu vết lại quá trình thực hiện đồ án. Nhưng theo như kiến trúc tổng quát ban đầu của Elgg và SVN thì vẫn chưa có mối liên hệ nào giữa Elgg và SVN để có thể </w:t>
      </w:r>
      <w:r w:rsidRPr="00131A88">
        <w:rPr>
          <w:rFonts w:cs="Times New Roman"/>
        </w:rPr>
        <w:t>chia sẻ thông tin về hoạt động của sinh viên trên 2 thành phần này</w:t>
      </w:r>
      <w:r w:rsidRPr="00131A88">
        <w:rPr>
          <w:rFonts w:cs="Times New Roman"/>
          <w:lang w:val="en-US"/>
        </w:rPr>
        <w:t>.</w:t>
      </w:r>
    </w:p>
    <w:p w:rsidR="00E518C9" w:rsidRPr="00131A88" w:rsidRDefault="00E518C9" w:rsidP="00396A24">
      <w:pPr>
        <w:keepNext/>
        <w:ind w:firstLine="0"/>
        <w:jc w:val="center"/>
      </w:pPr>
      <w:r w:rsidRPr="00131A88">
        <w:rPr>
          <w:rFonts w:ascii="Arial" w:hAnsi="Arial" w:cs="Arial"/>
          <w:noProof/>
          <w:lang w:val="en-US"/>
        </w:rPr>
        <w:lastRenderedPageBreak/>
        <w:drawing>
          <wp:inline distT="0" distB="0" distL="0" distR="0" wp14:anchorId="2B633BF7" wp14:editId="19002B01">
            <wp:extent cx="5412364"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412364" cy="3562350"/>
                    </a:xfrm>
                    <a:prstGeom prst="rect">
                      <a:avLst/>
                    </a:prstGeom>
                    <a:noFill/>
                    <a:ln>
                      <a:noFill/>
                    </a:ln>
                  </pic:spPr>
                </pic:pic>
              </a:graphicData>
            </a:graphic>
          </wp:inline>
        </w:drawing>
      </w:r>
    </w:p>
    <w:p w:rsidR="00E518C9" w:rsidRPr="00131A88" w:rsidRDefault="00E518C9" w:rsidP="00396A24">
      <w:pPr>
        <w:pStyle w:val="Caption11"/>
        <w:spacing w:before="0" w:line="360" w:lineRule="auto"/>
      </w:pPr>
      <w:bookmarkStart w:id="230" w:name="_Toc382590728"/>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w:t>
      </w:r>
      <w:r w:rsidR="002A4C58">
        <w:fldChar w:fldCharType="end"/>
      </w:r>
      <w:r w:rsidRPr="00131A88">
        <w:t xml:space="preserve"> Kiến trúc tổng quan </w:t>
      </w:r>
      <w:r w:rsidR="00011FF6" w:rsidRPr="00131A88">
        <w:t>về hệ thống ban đầu gồm Elgg và Subversion</w:t>
      </w:r>
      <w:bookmarkEnd w:id="230"/>
    </w:p>
    <w:p w:rsidR="004F7AF6" w:rsidRDefault="00E518C9" w:rsidP="00396A24">
      <w:pPr>
        <w:ind w:firstLine="630"/>
        <w:rPr>
          <w:rFonts w:cs="Times New Roman"/>
          <w:lang w:val="en-US"/>
        </w:rPr>
      </w:pPr>
      <w:r w:rsidRPr="00131A88">
        <w:rPr>
          <w:rFonts w:cs="Times New Roman"/>
          <w:lang w:val="en-US"/>
        </w:rPr>
        <w:t xml:space="preserve">Vậy vấn đề đặt ra là phải tạo ra được mối liên hệ giữa chúng mà cụ thể ở đây là tạo ra cầu nối giữa Elgg và SVN. Ngoài ra nhóm cũng nhận thấy Elgg còn thiếu phần module hỗ trợ việc học tập. </w:t>
      </w:r>
    </w:p>
    <w:p w:rsidR="00E518C9" w:rsidRPr="00131A88" w:rsidRDefault="00E518C9" w:rsidP="00396A24">
      <w:pPr>
        <w:ind w:firstLine="630"/>
        <w:rPr>
          <w:rFonts w:cs="Times New Roman"/>
          <w:lang w:val="en-US"/>
        </w:rPr>
      </w:pPr>
      <w:r w:rsidRPr="00131A88">
        <w:rPr>
          <w:rFonts w:cs="Times New Roman"/>
          <w:lang w:val="en-US"/>
        </w:rPr>
        <w:t>Sau quá trình tìm hiểu và thu thập từ cộng đồng phát triển của Elgg</w:t>
      </w:r>
      <w:r w:rsidR="004F7AF6">
        <w:rPr>
          <w:rFonts w:cs="Times New Roman"/>
          <w:lang w:val="en-US"/>
        </w:rPr>
        <w:t xml:space="preserve"> và SVN kết hợp với </w:t>
      </w:r>
      <w:r w:rsidRPr="00131A88">
        <w:rPr>
          <w:rFonts w:cs="Times New Roman"/>
          <w:lang w:val="en-US"/>
        </w:rPr>
        <w:t>kiến thức sẵn có nhóm đã hoàn thành kiến trúc tổng quát của IGS như hình bên dưới:</w:t>
      </w:r>
    </w:p>
    <w:p w:rsidR="00E518C9" w:rsidRPr="00131A88" w:rsidRDefault="00793EAB" w:rsidP="00396A24">
      <w:pPr>
        <w:pStyle w:val="Caption11"/>
        <w:spacing w:line="360" w:lineRule="auto"/>
      </w:pPr>
      <w:r w:rsidRPr="00131A88">
        <w:lastRenderedPageBreak/>
        <w:drawing>
          <wp:inline distT="0" distB="0" distL="0" distR="0" wp14:anchorId="6B2B550E" wp14:editId="786AECCC">
            <wp:extent cx="5579745" cy="3815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5579745" cy="3815935"/>
                    </a:xfrm>
                    <a:prstGeom prst="rect">
                      <a:avLst/>
                    </a:prstGeom>
                    <a:noFill/>
                    <a:ln>
                      <a:noFill/>
                    </a:ln>
                  </pic:spPr>
                </pic:pic>
              </a:graphicData>
            </a:graphic>
          </wp:inline>
        </w:drawing>
      </w:r>
    </w:p>
    <w:p w:rsidR="00E518C9" w:rsidRPr="00131A88" w:rsidRDefault="00E518C9" w:rsidP="00396A24">
      <w:pPr>
        <w:pStyle w:val="Caption11"/>
        <w:spacing w:line="360" w:lineRule="auto"/>
      </w:pPr>
      <w:bookmarkStart w:id="231" w:name="_Toc382590729"/>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w:t>
      </w:r>
      <w:r w:rsidR="002A4C58">
        <w:fldChar w:fldCharType="end"/>
      </w:r>
      <w:r w:rsidRPr="00131A88">
        <w:t xml:space="preserve"> Kiến trúc tổng quan của </w:t>
      </w:r>
      <w:r w:rsidR="00011FF6" w:rsidRPr="00131A88">
        <w:t xml:space="preserve"> hệ thống mạng xã hội </w:t>
      </w:r>
      <w:r w:rsidRPr="00131A88">
        <w:t>IGS</w:t>
      </w:r>
      <w:bookmarkEnd w:id="231"/>
    </w:p>
    <w:p w:rsidR="00E518C9" w:rsidRPr="00131A88" w:rsidRDefault="006C4147" w:rsidP="00396A24">
      <w:pPr>
        <w:pStyle w:val="Heading4"/>
        <w:rPr>
          <w:lang w:val="en-US"/>
        </w:rPr>
      </w:pPr>
      <w:bookmarkStart w:id="232" w:name="_Toc377965818"/>
      <w:r w:rsidRPr="00131A88">
        <w:rPr>
          <w:lang w:val="en-US"/>
        </w:rPr>
        <w:t>IGS</w:t>
      </w:r>
      <w:bookmarkEnd w:id="232"/>
    </w:p>
    <w:p w:rsidR="00E518C9" w:rsidRPr="00131A88" w:rsidRDefault="00E518C9" w:rsidP="00396A24">
      <w:pPr>
        <w:ind w:firstLine="630"/>
        <w:rPr>
          <w:rFonts w:cs="Times New Roman"/>
          <w:lang w:val="en-US"/>
        </w:rPr>
      </w:pPr>
      <w:r w:rsidRPr="00131A88">
        <w:rPr>
          <w:rFonts w:cs="Times New Roman"/>
          <w:i/>
          <w:lang w:val="en-US"/>
        </w:rPr>
        <w:t>Social Component</w:t>
      </w:r>
      <w:r w:rsidRPr="00131A88">
        <w:rPr>
          <w:rFonts w:cs="Times New Roman"/>
          <w:lang w:val="en-US"/>
        </w:rPr>
        <w:t>: đây là module cung cấp các tính năng cơ bản của một mạng xã hội, bao gồm ghi viết lịch sử hoạt độ</w:t>
      </w:r>
      <w:r w:rsidR="000F04A3" w:rsidRPr="00131A88">
        <w:rPr>
          <w:rFonts w:cs="Times New Roman"/>
          <w:lang w:val="en-US"/>
        </w:rPr>
        <w:t xml:space="preserve">ng (Activity </w:t>
      </w:r>
      <w:r w:rsidRPr="00131A88">
        <w:rPr>
          <w:rFonts w:cs="Times New Roman"/>
          <w:lang w:val="en-US"/>
        </w:rPr>
        <w:t>time-line), thảo luận (Discussion), chia sẻ (Sharing) hay còn gọi là nhân (core) của Elgg.</w:t>
      </w:r>
    </w:p>
    <w:p w:rsidR="00E518C9" w:rsidRPr="00131A88" w:rsidRDefault="00E518C9" w:rsidP="00396A24">
      <w:pPr>
        <w:ind w:firstLine="630"/>
        <w:rPr>
          <w:rFonts w:cs="Times New Roman"/>
          <w:lang w:val="en-US"/>
        </w:rPr>
      </w:pPr>
      <w:r w:rsidRPr="00131A88">
        <w:rPr>
          <w:rFonts w:cs="Times New Roman"/>
          <w:i/>
          <w:lang w:val="en-US"/>
        </w:rPr>
        <w:t>Plugin</w:t>
      </w:r>
      <w:r w:rsidRPr="00131A88">
        <w:rPr>
          <w:rFonts w:cs="Times New Roman"/>
          <w:lang w:val="en-US"/>
        </w:rPr>
        <w:t>: là module cho phép gắn kết các thành phần mới vào mạng xã hội, giúp phát triển thêm các tính năng mới mà không cần viết lại, chỉnh sửa lõi (core) của mạng xã hội.</w:t>
      </w:r>
    </w:p>
    <w:p w:rsidR="00E518C9" w:rsidRPr="00131A88" w:rsidRDefault="00E518C9" w:rsidP="00396A24">
      <w:pPr>
        <w:ind w:firstLine="630"/>
      </w:pPr>
      <w:r w:rsidRPr="00131A88">
        <w:rPr>
          <w:i/>
        </w:rPr>
        <w:t xml:space="preserve">IGS Web Bridge: </w:t>
      </w:r>
      <w:r w:rsidRPr="00131A88">
        <w:t>Module này là cầu nối để các ứng dụng khác có thể giao tiếp được với mạng xã hội, giúp tạo ra các ứng dụng mobile hay desktop có thể tương tác với mạng xã hội.</w:t>
      </w:r>
    </w:p>
    <w:p w:rsidR="00E518C9" w:rsidRPr="00131A88" w:rsidRDefault="00E518C9" w:rsidP="00396A24">
      <w:pPr>
        <w:ind w:firstLine="630"/>
      </w:pPr>
      <w:r w:rsidRPr="00131A88">
        <w:rPr>
          <w:rStyle w:val="heading40"/>
        </w:rPr>
        <w:t xml:space="preserve">Project/Group Activity Management: </w:t>
      </w:r>
      <w:r w:rsidRPr="00131A88">
        <w:t xml:space="preserve">Phần quản lý dự án môn học, các nhóm học tập trong mạng xã hội. Phần này cho phép sinh viên thảo luận, phát triển các đề tài môn học trong trường, với sự hướng dẫn của giảng viên. Module này còn cung </w:t>
      </w:r>
      <w:r w:rsidRPr="00131A88">
        <w:lastRenderedPageBreak/>
        <w:t>cấp các cứ liệu (lịch sử hoạt động của sinh viên) để giảng viên đánh giá kết quả học tập. Sinh viên sẽ tạo mộ</w:t>
      </w:r>
      <w:r w:rsidR="008D5357" w:rsidRPr="00131A88">
        <w:t>t nhóm (</w:t>
      </w:r>
      <w:r w:rsidRPr="00131A88">
        <w:t>group) và tiến hành mời bạn tham gia vào group mới tạo và có thể mời cả giảng viên. Khi có bất khì khó khăn hay thắc mắc gì, sinh viên chỉ cần đăng câu hỏi lên và tất cả các thành viên trong nhóm sẽ có trách nhiệm trả lời thắc mắc bao gồm cả giảng viên. Khi có nhu cầu làm đồ án, sinh viên tiến hành gửi yêu cầu tạo project, khi đó bộ phận quản lý mã nguồn sẽ tạo ra một Repository (một nơi để quản lý mã nguồn trên server) và gửi link của repository này lại cho người gửi yêu cầu tạo project. Các thành viên trong group dùng đường link này để giao tiếp với bộ quản lý source code thông qua các phần mềm miễn phí và thông dụng nhất là tortoiseSVN. Mọi thao tác trên bộ phận quản lý source code đều được cập nhật và hiển thị qua bên IGS thông qua cầu nối IGS Web Bridge. Như vậy, giảng viên có thể dựa vào những thông tin này để đánh giá năng lực của từng sinh viên, những sinh viên khóa sau có thể phát triển project đã có sãn trên hệ thống mà không phải tốn thời gian để đi làm lại từ đầu.</w:t>
      </w:r>
    </w:p>
    <w:p w:rsidR="00E518C9" w:rsidRPr="00131A88" w:rsidRDefault="00E518C9" w:rsidP="00396A24">
      <w:pPr>
        <w:ind w:firstLine="630"/>
      </w:pPr>
      <w:r w:rsidRPr="00131A88">
        <w:rPr>
          <w:rStyle w:val="heading40"/>
        </w:rPr>
        <w:t>Document Collaboration.</w:t>
      </w:r>
      <w:r w:rsidRPr="00131A88">
        <w:t xml:space="preserve"> module Document Collaboration sẽ </w:t>
      </w:r>
      <w:r w:rsidRPr="00131A88">
        <w:rPr>
          <w:lang w:val="en-US"/>
        </w:rPr>
        <w:t>hỗ trợ sinh viên trong việc viết báo cáo</w:t>
      </w:r>
      <w:r w:rsidRPr="00131A88">
        <w:t>. Nhóm sinh viên có thể tiến hành viết báo cáo trực tiếp trên cùng một file thông qua module này mà không phải tốn thời gian để gộp báo cáo của từng thành viên với các định dạng khác nhau. Việc viết báo cáo không còn quá khó khăn khi tất cả quá trình làm đồ án đều được lưu vết lại như đã trình bày ở trên, dựa vào lịch sử hoàn thành đồ án sinh viên có thể chắ</w:t>
      </w:r>
      <w:r w:rsidR="008D5357" w:rsidRPr="00131A88">
        <w:rPr>
          <w:lang w:val="en-US"/>
        </w:rPr>
        <w:t>t</w:t>
      </w:r>
      <w:r w:rsidRPr="00131A88">
        <w:t xml:space="preserve"> lọc các ý cần thiết để đưa vào bài báo cáo. Bước đầu, IGS chỉ hỗ trợ soạn thảo nội dung, chưa hỗ trợ định dạng tài liệu theo mẫu báo cáo khoa học chuẩn. Ngoài chức năng hỗ trợ viết báo cáo module này còn cho phép chia sẻ và quản lý tài nguyên học tập. Mỗi thành viên có thể chia sẻ các kiến thức hay sách báo hay và có ích cho mọi người bằng cách sử dụng các chức năng của module này như upload file và có thể thiết lập quyền truy cập nếu muốn để giới hạn số người có thể thấy tài liệu đó.</w:t>
      </w:r>
    </w:p>
    <w:p w:rsidR="00E518C9" w:rsidRPr="00131A88" w:rsidRDefault="00E518C9" w:rsidP="00396A24">
      <w:pPr>
        <w:ind w:firstLine="630"/>
        <w:rPr>
          <w:rFonts w:cs="Times New Roman"/>
          <w:lang w:val="en-US"/>
        </w:rPr>
      </w:pPr>
      <w:r w:rsidRPr="00131A88">
        <w:rPr>
          <w:rFonts w:cs="Times New Roman"/>
          <w:i/>
          <w:lang w:val="en-US"/>
        </w:rPr>
        <w:t>Profile/</w:t>
      </w:r>
      <w:r w:rsidR="009564DF" w:rsidRPr="00131A88">
        <w:rPr>
          <w:rFonts w:cs="Times New Roman"/>
          <w:i/>
          <w:lang w:val="en-US"/>
        </w:rPr>
        <w:t>CV</w:t>
      </w:r>
      <w:r w:rsidRPr="00131A88">
        <w:rPr>
          <w:rFonts w:cs="Times New Roman"/>
          <w:i/>
          <w:lang w:val="en-US"/>
        </w:rPr>
        <w:t xml:space="preserve"> Management</w:t>
      </w:r>
      <w:r w:rsidRPr="00131A88">
        <w:rPr>
          <w:rFonts w:cs="Times New Roman"/>
          <w:lang w:val="en-US"/>
        </w:rPr>
        <w:t>: đây là phần quản lý thông tin</w:t>
      </w:r>
      <w:r w:rsidR="000E789A" w:rsidRPr="00131A88">
        <w:rPr>
          <w:rFonts w:cs="Times New Roman"/>
          <w:lang w:val="en-US"/>
        </w:rPr>
        <w:t xml:space="preserve"> cá nhân</w:t>
      </w:r>
      <w:r w:rsidRPr="00131A88">
        <w:rPr>
          <w:rFonts w:cs="Times New Roman"/>
          <w:lang w:val="en-US"/>
        </w:rPr>
        <w:t xml:space="preserve">, thành tích, các cột mốc quan trọng trong quá trình hoạt động của sinh viên ở mạng xã hội. Dữ liệu thu được giúp giảng viên môn học đánh giá quá trình học tập của sinh viên, tạo ra các bản tóm tắt điện tử nhằm mục đích tuyển dụng cho các công ty. Mỗi sự kiện hay </w:t>
      </w:r>
      <w:r w:rsidRPr="00131A88">
        <w:rPr>
          <w:rFonts w:cs="Times New Roman"/>
          <w:lang w:val="en-US"/>
        </w:rPr>
        <w:lastRenderedPageBreak/>
        <w:t>thành tích của sinh viên đều được tự động hoặc bằng tay thêm vào bảng tóm</w:t>
      </w:r>
      <w:r w:rsidR="000E789A" w:rsidRPr="00131A88">
        <w:rPr>
          <w:rFonts w:cs="Times New Roman"/>
          <w:lang w:val="en-US"/>
        </w:rPr>
        <w:t xml:space="preserve"> tắt</w:t>
      </w:r>
      <w:r w:rsidRPr="00131A88">
        <w:rPr>
          <w:rFonts w:cs="Times New Roman"/>
          <w:lang w:val="en-US"/>
        </w:rPr>
        <w:t>, tất cả các đồ án và kết quả đồ án đều được thể hiện trong hồ sơ năng lực cá nhân cùng với lời nhận xét của giáo viên nếu có. Điều đó góp phần tăng tính trung thực và khả năng thuyết phục của bảng tóm tắt năng lực của mỗi sinh viên. Module này rất hữu ích cho các công ty muốn tìm người, khi một công ty đã được cấp một tài khoản để truy cập vào hệ thống IGS, họ có thể xem hồ sơ cá nhân và các đồ án mà một sinh viên đã hoàn thành để có kế hoạch tuyển người thích hợp.</w:t>
      </w:r>
    </w:p>
    <w:p w:rsidR="00E518C9" w:rsidRPr="00131A88" w:rsidRDefault="00E518C9" w:rsidP="00396A24">
      <w:pPr>
        <w:pStyle w:val="Heading4"/>
        <w:rPr>
          <w:lang w:val="en-US"/>
        </w:rPr>
      </w:pPr>
      <w:bookmarkStart w:id="233" w:name="_Toc377965819"/>
      <w:r w:rsidRPr="00131A88">
        <w:rPr>
          <w:lang w:val="en-US"/>
        </w:rPr>
        <w:t>Subversion Server</w:t>
      </w:r>
      <w:bookmarkEnd w:id="233"/>
    </w:p>
    <w:p w:rsidR="00E518C9" w:rsidRPr="00131A88" w:rsidRDefault="00E518C9" w:rsidP="00396A24">
      <w:pPr>
        <w:ind w:firstLine="630"/>
        <w:rPr>
          <w:lang w:val="en-US"/>
        </w:rPr>
      </w:pPr>
      <w:r w:rsidRPr="00131A88">
        <w:rPr>
          <w:lang w:val="en-US"/>
        </w:rPr>
        <w:t>Máy chủ quản lý mã nguồn dự án. Server này có thể giao tiếp được với IGS nhằm cập nhật các h</w:t>
      </w:r>
      <w:r w:rsidR="0091553C">
        <w:rPr>
          <w:lang w:val="en-US"/>
        </w:rPr>
        <w:t>oạt</w:t>
      </w:r>
      <w:r w:rsidRPr="00131A88">
        <w:rPr>
          <w:lang w:val="en-US"/>
        </w:rPr>
        <w:t xml:space="preserve"> động của sinh viên trên mã nguồn.</w:t>
      </w:r>
    </w:p>
    <w:p w:rsidR="00E518C9" w:rsidRPr="00131A88" w:rsidRDefault="00E518C9" w:rsidP="00396A24">
      <w:pPr>
        <w:ind w:firstLine="630"/>
        <w:rPr>
          <w:lang w:val="en-US"/>
        </w:rPr>
      </w:pPr>
      <w:r w:rsidRPr="00131A88">
        <w:rPr>
          <w:i/>
          <w:lang w:val="en-US"/>
        </w:rPr>
        <w:t>Repository Management</w:t>
      </w:r>
      <w:r w:rsidRPr="00131A88">
        <w:rPr>
          <w:lang w:val="en-US"/>
        </w:rPr>
        <w:t>: module quản lý các kho mã nguồn (Repository) cho mỗi đồ án môn học của sinh viên.</w:t>
      </w:r>
    </w:p>
    <w:p w:rsidR="00E518C9" w:rsidRPr="00131A88" w:rsidRDefault="00E518C9" w:rsidP="00396A24">
      <w:pPr>
        <w:ind w:firstLine="630"/>
        <w:rPr>
          <w:lang w:val="en-US"/>
        </w:rPr>
      </w:pPr>
      <w:r w:rsidRPr="00131A88">
        <w:rPr>
          <w:i/>
          <w:lang w:val="en-US"/>
        </w:rPr>
        <w:t>Audit management:</w:t>
      </w:r>
      <w:r w:rsidRPr="00131A88">
        <w:rPr>
          <w:lang w:val="en-US"/>
        </w:rPr>
        <w:t xml:space="preserve"> Module quản lý quyền truy cập đọc/ghi kho mã nguồn, tạo ra các tài khoản truy cập và quản lý kho.</w:t>
      </w:r>
    </w:p>
    <w:p w:rsidR="00E518C9" w:rsidRPr="00131A88" w:rsidRDefault="00E518C9" w:rsidP="00396A24">
      <w:pPr>
        <w:ind w:firstLine="630"/>
        <w:rPr>
          <w:lang w:val="en-US"/>
        </w:rPr>
      </w:pPr>
      <w:r w:rsidRPr="00131A88">
        <w:rPr>
          <w:i/>
          <w:lang w:val="en-US"/>
        </w:rPr>
        <w:t>IGS Connector:</w:t>
      </w:r>
      <w:r w:rsidRPr="00131A88">
        <w:rPr>
          <w:lang w:val="en-US"/>
        </w:rPr>
        <w:t xml:space="preserve"> Module kết nối SVN với mạng xã hội, nhằm cập nhật hoạt động lên time-line mạng xã hội.</w:t>
      </w:r>
    </w:p>
    <w:p w:rsidR="00E518C9" w:rsidRPr="00131A88" w:rsidRDefault="00E518C9" w:rsidP="00396A24">
      <w:pPr>
        <w:pStyle w:val="Heading3"/>
        <w:rPr>
          <w:lang w:val="en-US"/>
        </w:rPr>
      </w:pPr>
      <w:bookmarkStart w:id="234" w:name="_Toc377965820"/>
      <w:bookmarkStart w:id="235" w:name="_Toc382590708"/>
      <w:r w:rsidRPr="00131A88">
        <w:rPr>
          <w:lang w:val="en-US"/>
        </w:rPr>
        <w:lastRenderedPageBreak/>
        <w:t>Sơ đồ Use Case</w:t>
      </w:r>
      <w:bookmarkEnd w:id="234"/>
      <w:bookmarkEnd w:id="235"/>
    </w:p>
    <w:p w:rsidR="00C70514" w:rsidRPr="00131A88" w:rsidRDefault="00C70514" w:rsidP="00396A24">
      <w:pPr>
        <w:pStyle w:val="Caption11"/>
        <w:spacing w:line="360" w:lineRule="auto"/>
      </w:pPr>
      <w:r w:rsidRPr="00131A88">
        <w:drawing>
          <wp:inline distT="0" distB="0" distL="0" distR="0" wp14:anchorId="390B51E9" wp14:editId="02521E9B">
            <wp:extent cx="5229094" cy="73238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KhoaLuanTongHo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1631" cy="7327380"/>
                    </a:xfrm>
                    <a:prstGeom prst="rect">
                      <a:avLst/>
                    </a:prstGeom>
                  </pic:spPr>
                </pic:pic>
              </a:graphicData>
            </a:graphic>
          </wp:inline>
        </w:drawing>
      </w:r>
    </w:p>
    <w:p w:rsidR="00E518C9" w:rsidRPr="00131A88" w:rsidRDefault="00E518C9" w:rsidP="00396A24">
      <w:pPr>
        <w:pStyle w:val="Caption11"/>
        <w:spacing w:line="360" w:lineRule="auto"/>
        <w:rPr>
          <w:del w:id="236" w:author="mine" w:date="2014-01-16T01:18:00Z"/>
        </w:rPr>
      </w:pPr>
      <w:del w:id="237" w:author="mine" w:date="2014-01-16T01:18:00Z">
        <w:r w:rsidRPr="00DE7E09">
          <w:rPr>
            <w:b w:val="0"/>
            <w:bCs w:val="0"/>
            <w:rPrChange w:id="238" w:author="Unknown">
              <w:rPr>
                <w:b w:val="0"/>
                <w:bCs w:val="0"/>
              </w:rPr>
            </w:rPrChange>
          </w:rPr>
          <w:drawing>
            <wp:inline distT="0" distB="0" distL="0" distR="0" wp14:anchorId="236CD450" wp14:editId="2119B6CA">
              <wp:extent cx="5579745" cy="5153064"/>
              <wp:effectExtent l="0" t="0" r="0" b="0"/>
              <wp:docPr id="10" name="Picture 10" descr="C:\Users\khabe_000\Desktop\BaoCaoKhoaLuan\SoDoKhoaLuan_QuanTriSV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be_000\Desktop\BaoCaoKhoaLuan\SoDoKhoaLuan_QuanTriSVNUseCas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5153064"/>
                      </a:xfrm>
                      <a:prstGeom prst="rect">
                        <a:avLst/>
                      </a:prstGeom>
                      <a:noFill/>
                      <a:ln>
                        <a:noFill/>
                      </a:ln>
                    </pic:spPr>
                  </pic:pic>
                </a:graphicData>
              </a:graphic>
            </wp:inline>
          </w:drawing>
        </w:r>
      </w:del>
    </w:p>
    <w:p w:rsidR="00E518C9" w:rsidRPr="00131A88" w:rsidRDefault="00E518C9" w:rsidP="00396A24">
      <w:pPr>
        <w:pStyle w:val="Caption11"/>
        <w:spacing w:line="360" w:lineRule="auto"/>
        <w:rPr>
          <w:ins w:id="239" w:author="mine" w:date="2014-01-16T01:18:00Z"/>
        </w:rPr>
      </w:pPr>
      <w:bookmarkStart w:id="240" w:name="_Toc382590730"/>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3</w:t>
      </w:r>
      <w:r w:rsidR="002A4C58">
        <w:fldChar w:fldCharType="end"/>
      </w:r>
      <w:r w:rsidRPr="00131A88">
        <w:t xml:space="preserve"> </w:t>
      </w:r>
      <w:r w:rsidR="00C70514" w:rsidRPr="00131A88">
        <w:t>Use case hệ thống</w:t>
      </w:r>
      <w:bookmarkEnd w:id="240"/>
    </w:p>
    <w:p w:rsidR="007F71C5" w:rsidRDefault="007F71C5" w:rsidP="00396A24">
      <w:pPr>
        <w:spacing w:after="100" w:afterAutospacing="1"/>
        <w:rPr>
          <w:b/>
          <w:lang w:val="en-US"/>
        </w:rPr>
      </w:pPr>
    </w:p>
    <w:p w:rsidR="00E518C9" w:rsidRPr="00131A88" w:rsidRDefault="00000BB7" w:rsidP="00396A24">
      <w:pPr>
        <w:spacing w:after="100" w:afterAutospacing="1"/>
        <w:rPr>
          <w:b/>
        </w:rPr>
      </w:pPr>
      <w:r w:rsidRPr="00131A88">
        <w:rPr>
          <w:b/>
          <w:lang w:val="en-US"/>
        </w:rPr>
        <w:lastRenderedPageBreak/>
        <w:t>Mô tả một số use case tiêu biểu</w:t>
      </w:r>
    </w:p>
    <w:p w:rsidR="00E518C9" w:rsidRDefault="00E518C9" w:rsidP="0025073F">
      <w:pPr>
        <w:pStyle w:val="AVVV"/>
      </w:pPr>
      <w:r w:rsidRPr="00131A88">
        <w:t>Tạo repository quản lý mã nguồn đồ án</w:t>
      </w:r>
    </w:p>
    <w:tbl>
      <w:tblPr>
        <w:tblStyle w:val="TableGrid"/>
        <w:tblW w:w="8789" w:type="dxa"/>
        <w:tblLook w:val="04A0" w:firstRow="1" w:lastRow="0" w:firstColumn="1" w:lastColumn="0" w:noHBand="0" w:noVBand="1"/>
      </w:tblPr>
      <w:tblGrid>
        <w:gridCol w:w="2552"/>
        <w:gridCol w:w="6237"/>
      </w:tblGrid>
      <w:tr w:rsidR="006F577B" w:rsidTr="006F577B">
        <w:trPr>
          <w:trHeight w:val="2297"/>
        </w:trPr>
        <w:tc>
          <w:tcPr>
            <w:tcW w:w="2552" w:type="dxa"/>
          </w:tcPr>
          <w:p w:rsidR="006F577B" w:rsidRDefault="006F577B" w:rsidP="00F118C1">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6F577B" w:rsidRDefault="006F577B"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131A88">
              <w:rPr>
                <w:rFonts w:eastAsia="Calibri"/>
                <w:iCs/>
                <w:lang w:val="en-US"/>
              </w:rPr>
              <w:t>Tạo repository</w:t>
            </w:r>
          </w:p>
          <w:p w:rsidR="006F577B" w:rsidRPr="00131A88" w:rsidRDefault="006F577B"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131A88">
              <w:rPr>
                <w:rFonts w:eastAsia="Calibri"/>
                <w:iCs/>
                <w:lang w:val="en-US"/>
              </w:rPr>
              <w:t>Use case này cho phép người dùng gửi yêu cầu tạo mới một kho (repository) trên máy chủ SVN để lưu trữ mã nguồn của dự án, phục vụ cho công việc làm việc nhóm của sinh viên.</w:t>
            </w:r>
          </w:p>
          <w:p w:rsidR="006F577B" w:rsidRDefault="006F577B"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Actor: </w:t>
            </w:r>
            <w:r w:rsidRPr="00131A88">
              <w:rPr>
                <w:rFonts w:eastAsia="Calibri"/>
                <w:iCs/>
                <w:lang w:val="en-US"/>
              </w:rPr>
              <w:t>quản trị SVN</w:t>
            </w:r>
          </w:p>
        </w:tc>
      </w:tr>
      <w:tr w:rsidR="00AD38A5" w:rsidTr="00F118C1">
        <w:trPr>
          <w:trHeight w:val="231"/>
        </w:trPr>
        <w:tc>
          <w:tcPr>
            <w:tcW w:w="2552" w:type="dxa"/>
          </w:tcPr>
          <w:p w:rsidR="00AD38A5" w:rsidRPr="00131A88" w:rsidRDefault="00AD38A5" w:rsidP="00AD38A5">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AD38A5" w:rsidRPr="00131A88" w:rsidRDefault="00AD38A5" w:rsidP="00F118C1">
            <w:pPr>
              <w:spacing w:before="120" w:after="120" w:line="240" w:lineRule="auto"/>
              <w:ind w:left="426" w:hanging="397"/>
              <w:rPr>
                <w:rFonts w:eastAsia="Calibri"/>
                <w:bCs/>
                <w:i/>
                <w:iCs/>
                <w:lang w:val="en-US"/>
              </w:rPr>
            </w:pPr>
          </w:p>
        </w:tc>
        <w:tc>
          <w:tcPr>
            <w:tcW w:w="6237" w:type="dxa"/>
          </w:tcPr>
          <w:p w:rsidR="00AD38A5" w:rsidRPr="00131A88" w:rsidRDefault="00AD38A5" w:rsidP="00EF74DE">
            <w:pPr>
              <w:numPr>
                <w:ilvl w:val="3"/>
                <w:numId w:val="5"/>
              </w:numPr>
              <w:spacing w:before="120" w:after="120" w:line="240" w:lineRule="auto"/>
              <w:ind w:left="335" w:hanging="335"/>
              <w:rPr>
                <w:rFonts w:eastAsia="Calibri"/>
                <w:iCs/>
                <w:lang w:val="en-US"/>
              </w:rPr>
            </w:pPr>
            <w:r w:rsidRPr="00AD38A5">
              <w:rPr>
                <w:rFonts w:eastAsia="Calibri"/>
                <w:i/>
                <w:iCs/>
                <w:lang w:val="en-US"/>
              </w:rPr>
              <w:t>Điều kiện tiên quyết</w:t>
            </w:r>
            <w:r w:rsidRPr="00131A88">
              <w:rPr>
                <w:rFonts w:eastAsia="Calibri"/>
                <w:iCs/>
                <w:lang w:val="en-US"/>
              </w:rPr>
              <w:t>: là thành viên đã đăng nhập vào mạng xã hội, được giảng viên phân bố vào 1 nhóm thực hiện đồ án.</w:t>
            </w:r>
          </w:p>
        </w:tc>
      </w:tr>
      <w:tr w:rsidR="006F577B" w:rsidTr="006F577B">
        <w:trPr>
          <w:trHeight w:val="4687"/>
        </w:trPr>
        <w:tc>
          <w:tcPr>
            <w:tcW w:w="2552" w:type="dxa"/>
          </w:tcPr>
          <w:p w:rsidR="006F577B" w:rsidRPr="009A3838" w:rsidRDefault="006F577B" w:rsidP="009A3838">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6F577B" w:rsidRPr="00131A88" w:rsidRDefault="006F577B" w:rsidP="00EF74DE">
            <w:pPr>
              <w:numPr>
                <w:ilvl w:val="3"/>
                <w:numId w:val="5"/>
              </w:numPr>
              <w:spacing w:before="120" w:after="120" w:line="240" w:lineRule="auto"/>
              <w:ind w:left="335" w:hanging="335"/>
              <w:rPr>
                <w:rFonts w:eastAsia="Calibri"/>
                <w:iCs/>
                <w:lang w:val="en-US"/>
              </w:rPr>
            </w:pPr>
            <w:r w:rsidRPr="00131A88">
              <w:rPr>
                <w:rFonts w:eastAsia="Calibri"/>
                <w:lang w:val="en-US"/>
              </w:rPr>
              <w:t>User vào trang chính của nhóm thực hiện đồ án môn học và tạo mới một thảo luận.</w:t>
            </w:r>
          </w:p>
          <w:p w:rsidR="006F577B" w:rsidRPr="00131A88" w:rsidRDefault="006F577B" w:rsidP="00EF74DE">
            <w:pPr>
              <w:numPr>
                <w:ilvl w:val="3"/>
                <w:numId w:val="5"/>
              </w:numPr>
              <w:spacing w:before="120" w:after="120" w:line="240" w:lineRule="auto"/>
              <w:ind w:left="335" w:hanging="335"/>
              <w:rPr>
                <w:rFonts w:eastAsia="Calibri"/>
                <w:iCs/>
                <w:lang w:val="en-US"/>
              </w:rPr>
            </w:pPr>
            <w:r w:rsidRPr="00131A88">
              <w:rPr>
                <w:rFonts w:eastAsia="Calibri"/>
                <w:spacing w:val="-2"/>
                <w:lang w:val="en-US"/>
              </w:rPr>
              <w:t>Mặc định Administrator là chủ của nhóm (Vì nhóm môn học này do Administrator tạo sẵn theo yêu cầu của giảng viên), user yêu cầu Administrator tạo kho lưu trữ mã nguồn cho nhóm mình.</w:t>
            </w:r>
          </w:p>
          <w:p w:rsidR="006F577B" w:rsidRPr="00131A88" w:rsidRDefault="006F577B" w:rsidP="00EF74DE">
            <w:pPr>
              <w:numPr>
                <w:ilvl w:val="3"/>
                <w:numId w:val="5"/>
              </w:numPr>
              <w:spacing w:before="120" w:after="120" w:line="240" w:lineRule="auto"/>
              <w:ind w:left="335" w:hanging="335"/>
              <w:rPr>
                <w:rFonts w:eastAsia="Calibri"/>
                <w:iCs/>
                <w:lang w:val="en-US"/>
              </w:rPr>
            </w:pPr>
            <w:r w:rsidRPr="00131A88">
              <w:rPr>
                <w:rFonts w:eastAsia="Calibri"/>
                <w:lang w:val="en-US"/>
              </w:rPr>
              <w:t>Administrator nhận được yêu cầu, xác nhận và tiến hành tạo mới một kho cho nhóm, với tên repository là mã của nhóm</w:t>
            </w:r>
            <w:r>
              <w:rPr>
                <w:rFonts w:eastAsia="Calibri"/>
                <w:lang w:val="en-US"/>
              </w:rPr>
              <w:t>.</w:t>
            </w:r>
          </w:p>
          <w:p w:rsidR="006F577B" w:rsidRPr="00131A88" w:rsidRDefault="006F577B" w:rsidP="00EF74DE">
            <w:pPr>
              <w:numPr>
                <w:ilvl w:val="3"/>
                <w:numId w:val="5"/>
              </w:numPr>
              <w:spacing w:before="120" w:after="120" w:line="240" w:lineRule="auto"/>
              <w:ind w:left="335" w:hanging="335"/>
              <w:rPr>
                <w:rFonts w:eastAsia="Calibri"/>
                <w:iCs/>
                <w:lang w:val="en-US"/>
              </w:rPr>
            </w:pPr>
            <w:r w:rsidRPr="00131A88">
              <w:rPr>
                <w:rFonts w:eastAsia="Calibri"/>
                <w:lang w:val="en-US"/>
              </w:rPr>
              <w:t>Administrator phân quyền cho phép các thành viên nhóm được phép truy cập và ghi lên kho này.</w:t>
            </w:r>
          </w:p>
          <w:p w:rsidR="006F577B" w:rsidRPr="00131A88" w:rsidRDefault="006F577B" w:rsidP="00EF74DE">
            <w:pPr>
              <w:numPr>
                <w:ilvl w:val="3"/>
                <w:numId w:val="5"/>
              </w:numPr>
              <w:spacing w:before="120" w:after="120" w:line="240" w:lineRule="auto"/>
              <w:ind w:left="335" w:hanging="335"/>
              <w:rPr>
                <w:rFonts w:eastAsia="Calibri"/>
                <w:iCs/>
                <w:lang w:val="en-US"/>
              </w:rPr>
            </w:pPr>
            <w:r w:rsidRPr="00131A88">
              <w:rPr>
                <w:rFonts w:eastAsia="Calibri"/>
                <w:lang w:val="en-US"/>
              </w:rPr>
              <w:t>Hai hành động trên được thực hiện trên website quản lý của máy chủ SVN.</w:t>
            </w:r>
          </w:p>
        </w:tc>
      </w:tr>
      <w:tr w:rsidR="00AD38A5" w:rsidTr="00F118C1">
        <w:trPr>
          <w:trHeight w:val="562"/>
        </w:trPr>
        <w:tc>
          <w:tcPr>
            <w:tcW w:w="2552" w:type="dxa"/>
          </w:tcPr>
          <w:p w:rsidR="00AD38A5" w:rsidRPr="00131A88" w:rsidRDefault="00AD38A5" w:rsidP="00AD38A5">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AD38A5" w:rsidRPr="00131A88" w:rsidRDefault="00AD38A5" w:rsidP="00EF74DE">
            <w:pPr>
              <w:numPr>
                <w:ilvl w:val="3"/>
                <w:numId w:val="5"/>
              </w:numPr>
              <w:spacing w:before="120" w:after="120" w:line="240" w:lineRule="auto"/>
              <w:ind w:left="335" w:hanging="335"/>
              <w:rPr>
                <w:rFonts w:eastAsia="Calibri"/>
                <w:lang w:val="en-US"/>
              </w:rPr>
            </w:pPr>
            <w:r w:rsidRPr="000C2C90">
              <w:rPr>
                <w:rFonts w:eastAsia="Calibri"/>
                <w:bCs/>
                <w:lang w:val="en-US"/>
              </w:rPr>
              <w:t>Không có</w:t>
            </w:r>
          </w:p>
        </w:tc>
      </w:tr>
    </w:tbl>
    <w:p w:rsidR="0053062E" w:rsidRDefault="00064ECD" w:rsidP="0025073F">
      <w:pPr>
        <w:pStyle w:val="AVVV"/>
      </w:pPr>
      <w:r w:rsidRPr="0025073F">
        <w:t>N</w:t>
      </w:r>
      <w:r w:rsidR="0053062E" w:rsidRPr="0025073F">
        <w:t>hận xét nhóm học tập</w:t>
      </w:r>
    </w:p>
    <w:tbl>
      <w:tblPr>
        <w:tblStyle w:val="TableGrid"/>
        <w:tblW w:w="8789" w:type="dxa"/>
        <w:tblLook w:val="04A0" w:firstRow="1" w:lastRow="0" w:firstColumn="1" w:lastColumn="0" w:noHBand="0" w:noVBand="1"/>
      </w:tblPr>
      <w:tblGrid>
        <w:gridCol w:w="2552"/>
        <w:gridCol w:w="6237"/>
      </w:tblGrid>
      <w:tr w:rsidR="006F577B" w:rsidTr="006F577B">
        <w:trPr>
          <w:trHeight w:val="1554"/>
        </w:trPr>
        <w:tc>
          <w:tcPr>
            <w:tcW w:w="2552" w:type="dxa"/>
          </w:tcPr>
          <w:p w:rsidR="006F577B" w:rsidRDefault="006F577B"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6F577B" w:rsidRDefault="006F577B"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w:t>
            </w:r>
            <w:r w:rsidRPr="00340ADA">
              <w:rPr>
                <w:rFonts w:eastAsia="Calibri"/>
                <w:iCs/>
                <w:spacing w:val="-4"/>
                <w:lang w:val="en-US"/>
              </w:rPr>
              <w:t>đề: nhận xét nhóm học tập</w:t>
            </w:r>
          </w:p>
          <w:p w:rsidR="006F577B" w:rsidRPr="00131A88" w:rsidRDefault="006F577B" w:rsidP="00EF74DE">
            <w:pPr>
              <w:numPr>
                <w:ilvl w:val="2"/>
                <w:numId w:val="5"/>
              </w:numPr>
              <w:spacing w:before="120" w:after="120" w:line="240" w:lineRule="auto"/>
              <w:ind w:left="335" w:hanging="335"/>
              <w:rPr>
                <w:rFonts w:eastAsia="Calibri"/>
                <w:i/>
                <w:iCs/>
                <w:lang w:val="en-US"/>
              </w:rPr>
            </w:pPr>
            <w:r w:rsidRPr="009C7387">
              <w:rPr>
                <w:rFonts w:eastAsia="Calibri"/>
                <w:i/>
                <w:iCs/>
                <w:lang w:val="en-US"/>
              </w:rPr>
              <w:t xml:space="preserve">Tóm tắt: </w:t>
            </w:r>
            <w:r w:rsidRPr="009C7387">
              <w:rPr>
                <w:rFonts w:eastAsia="Calibri"/>
                <w:iCs/>
                <w:lang w:val="en-US"/>
              </w:rPr>
              <w:t>Use case này cho phép giảng viên nhận xét quá trình hoạt thực hiện đồ án của nhóm sinh viên.</w:t>
            </w:r>
          </w:p>
          <w:p w:rsidR="006F577B" w:rsidRDefault="006F577B" w:rsidP="00EF74DE">
            <w:pPr>
              <w:numPr>
                <w:ilvl w:val="2"/>
                <w:numId w:val="5"/>
              </w:numPr>
              <w:spacing w:before="120" w:after="120" w:line="240" w:lineRule="auto"/>
              <w:ind w:left="335" w:hanging="335"/>
              <w:rPr>
                <w:rFonts w:eastAsia="Calibri"/>
                <w:b/>
                <w:lang w:val="en-US"/>
              </w:rPr>
            </w:pPr>
            <w:r w:rsidRPr="00F74191">
              <w:rPr>
                <w:rFonts w:eastAsia="Calibri"/>
                <w:i/>
                <w:iCs/>
                <w:lang w:val="en-US"/>
              </w:rPr>
              <w:t>Actor</w:t>
            </w:r>
            <w:r w:rsidRPr="00F74191">
              <w:rPr>
                <w:rFonts w:eastAsia="Calibri"/>
                <w:iCs/>
                <w:lang w:val="en-US"/>
              </w:rPr>
              <w:t xml:space="preserve">: </w:t>
            </w:r>
            <w:r>
              <w:rPr>
                <w:rFonts w:eastAsia="Calibri"/>
                <w:iCs/>
                <w:lang w:val="en-US"/>
              </w:rPr>
              <w:t>G</w:t>
            </w:r>
            <w:r w:rsidRPr="00F74191">
              <w:rPr>
                <w:rFonts w:eastAsia="Calibri"/>
                <w:iCs/>
                <w:lang w:val="en-US"/>
              </w:rPr>
              <w:t>iảng</w:t>
            </w:r>
            <w:r w:rsidRPr="00131A88">
              <w:rPr>
                <w:rFonts w:eastAsia="Calibri"/>
                <w:iCs/>
                <w:lang w:val="en-US"/>
              </w:rPr>
              <w:t xml:space="preserve"> viên</w:t>
            </w:r>
          </w:p>
        </w:tc>
      </w:tr>
      <w:tr w:rsidR="00AD38A5" w:rsidTr="00BF4230">
        <w:trPr>
          <w:trHeight w:val="231"/>
        </w:trPr>
        <w:tc>
          <w:tcPr>
            <w:tcW w:w="2552" w:type="dxa"/>
          </w:tcPr>
          <w:p w:rsidR="00AD38A5" w:rsidRPr="00131A88" w:rsidRDefault="00AD38A5" w:rsidP="00AD38A5">
            <w:pPr>
              <w:spacing w:before="120" w:after="120" w:line="240" w:lineRule="auto"/>
              <w:ind w:left="426" w:hanging="397"/>
              <w:rPr>
                <w:rFonts w:eastAsia="Calibri"/>
                <w:bCs/>
                <w:i/>
                <w:iCs/>
                <w:lang w:val="en-US"/>
              </w:rPr>
            </w:pPr>
            <w:r w:rsidRPr="00131A88">
              <w:rPr>
                <w:rFonts w:eastAsia="Calibri"/>
                <w:bCs/>
                <w:i/>
                <w:iCs/>
                <w:lang w:val="en-US"/>
              </w:rPr>
              <w:lastRenderedPageBreak/>
              <w:t>Mô tả dòng sự kiện</w:t>
            </w:r>
          </w:p>
          <w:p w:rsidR="00AD38A5" w:rsidRPr="00131A88" w:rsidRDefault="00AD38A5" w:rsidP="00BF4230">
            <w:pPr>
              <w:spacing w:before="120" w:after="120" w:line="240" w:lineRule="auto"/>
              <w:ind w:left="426" w:hanging="397"/>
              <w:rPr>
                <w:rFonts w:eastAsia="Calibri"/>
                <w:bCs/>
                <w:i/>
                <w:iCs/>
                <w:lang w:val="en-US"/>
              </w:rPr>
            </w:pPr>
          </w:p>
        </w:tc>
        <w:tc>
          <w:tcPr>
            <w:tcW w:w="6237" w:type="dxa"/>
          </w:tcPr>
          <w:p w:rsidR="00AD38A5" w:rsidRPr="00662B71" w:rsidRDefault="00AD38A5" w:rsidP="00EF74DE">
            <w:pPr>
              <w:numPr>
                <w:ilvl w:val="2"/>
                <w:numId w:val="5"/>
              </w:numPr>
              <w:spacing w:before="120" w:after="120" w:line="240" w:lineRule="auto"/>
              <w:ind w:left="335" w:hanging="335"/>
              <w:rPr>
                <w:rFonts w:eastAsia="Calibri"/>
                <w:i/>
                <w:iCs/>
                <w:lang w:val="en-US"/>
              </w:rPr>
            </w:pPr>
            <w:r w:rsidRPr="00662B71">
              <w:rPr>
                <w:rFonts w:eastAsia="Calibri"/>
                <w:i/>
                <w:iCs/>
                <w:lang w:val="en-US"/>
              </w:rPr>
              <w:t xml:space="preserve">Điều kiện tiên quyết: </w:t>
            </w:r>
            <w:r w:rsidRPr="00662B71">
              <w:rPr>
                <w:rFonts w:eastAsia="Calibri"/>
                <w:iCs/>
                <w:lang w:val="en-US"/>
              </w:rPr>
              <w:t>thành viên là giảng viên, đã đăng nhập vào mạng xã hội, đang ở trang danh sách nhóm học tập</w:t>
            </w:r>
          </w:p>
        </w:tc>
      </w:tr>
      <w:tr w:rsidR="006F577B" w:rsidTr="006F577B">
        <w:trPr>
          <w:trHeight w:val="2698"/>
        </w:trPr>
        <w:tc>
          <w:tcPr>
            <w:tcW w:w="2552" w:type="dxa"/>
          </w:tcPr>
          <w:p w:rsidR="006F577B" w:rsidRPr="002D6380" w:rsidRDefault="006F577B" w:rsidP="002D6380">
            <w:pPr>
              <w:spacing w:before="120" w:after="120" w:line="240" w:lineRule="auto"/>
              <w:ind w:left="426" w:hanging="397"/>
              <w:rPr>
                <w:rFonts w:eastAsia="Calibri"/>
                <w:bCs/>
                <w:lang w:val="en-US"/>
              </w:rPr>
            </w:pPr>
            <w:r w:rsidRPr="002D6380">
              <w:rPr>
                <w:rFonts w:eastAsia="Calibri"/>
                <w:bCs/>
                <w:lang w:val="en-US"/>
              </w:rPr>
              <w:t>Dòng sự kiện chính</w:t>
            </w:r>
          </w:p>
        </w:tc>
        <w:tc>
          <w:tcPr>
            <w:tcW w:w="6237" w:type="dxa"/>
          </w:tcPr>
          <w:p w:rsidR="006F577B" w:rsidRPr="00713A56" w:rsidRDefault="006F577B" w:rsidP="00EF74DE">
            <w:pPr>
              <w:numPr>
                <w:ilvl w:val="3"/>
                <w:numId w:val="5"/>
              </w:numPr>
              <w:spacing w:before="120" w:after="120" w:line="240" w:lineRule="auto"/>
              <w:ind w:left="335" w:hanging="335"/>
              <w:rPr>
                <w:rFonts w:eastAsia="Calibri"/>
                <w:bCs/>
                <w:lang w:val="en-US"/>
              </w:rPr>
            </w:pPr>
            <w:r w:rsidRPr="005437E0">
              <w:rPr>
                <w:rFonts w:eastAsia="Calibri"/>
                <w:bCs/>
                <w:lang w:val="en-US"/>
              </w:rPr>
              <w:t>Chọn</w:t>
            </w:r>
            <w:r w:rsidRPr="00713A56">
              <w:rPr>
                <w:rFonts w:eastAsia="Calibri"/>
                <w:bCs/>
                <w:lang w:val="en-US"/>
              </w:rPr>
              <w:t xml:space="preserve"> nhóm muốn nhận xét</w:t>
            </w:r>
          </w:p>
          <w:p w:rsidR="006F577B" w:rsidRPr="00713A56" w:rsidRDefault="006F577B" w:rsidP="00EF74DE">
            <w:pPr>
              <w:numPr>
                <w:ilvl w:val="3"/>
                <w:numId w:val="5"/>
              </w:numPr>
              <w:spacing w:before="120" w:after="120" w:line="240" w:lineRule="auto"/>
              <w:ind w:left="335" w:hanging="335"/>
              <w:rPr>
                <w:rFonts w:eastAsia="Calibri"/>
                <w:bCs/>
                <w:lang w:val="en-US"/>
              </w:rPr>
            </w:pPr>
            <w:r w:rsidRPr="005437E0">
              <w:rPr>
                <w:rFonts w:eastAsia="Calibri"/>
                <w:bCs/>
                <w:lang w:val="en-US"/>
              </w:rPr>
              <w:t>Nhấn nút nhận xét (Review)</w:t>
            </w:r>
          </w:p>
          <w:p w:rsidR="006F577B" w:rsidRPr="00713A56" w:rsidRDefault="006F577B" w:rsidP="00EF74DE">
            <w:pPr>
              <w:numPr>
                <w:ilvl w:val="3"/>
                <w:numId w:val="5"/>
              </w:numPr>
              <w:spacing w:before="120" w:after="120" w:line="240" w:lineRule="auto"/>
              <w:ind w:left="335" w:hanging="335"/>
              <w:rPr>
                <w:rFonts w:eastAsia="Calibri"/>
                <w:bCs/>
                <w:lang w:val="en-US"/>
              </w:rPr>
            </w:pPr>
            <w:r w:rsidRPr="005437E0">
              <w:rPr>
                <w:rFonts w:eastAsia="Calibri"/>
                <w:bCs/>
                <w:lang w:val="en-US"/>
              </w:rPr>
              <w:t>Nhập thông tin nhận xét gồm tiêu đề nhận xét và nội dung nhận xét</w:t>
            </w:r>
          </w:p>
          <w:p w:rsidR="006F577B" w:rsidRPr="00713A56" w:rsidRDefault="006F577B" w:rsidP="00EF74DE">
            <w:pPr>
              <w:numPr>
                <w:ilvl w:val="3"/>
                <w:numId w:val="5"/>
              </w:numPr>
              <w:spacing w:before="120" w:after="120" w:line="240" w:lineRule="auto"/>
              <w:ind w:left="335" w:hanging="335"/>
              <w:rPr>
                <w:rFonts w:eastAsia="Calibri"/>
                <w:bCs/>
                <w:lang w:val="en-US"/>
              </w:rPr>
            </w:pPr>
            <w:r w:rsidRPr="005437E0">
              <w:rPr>
                <w:rFonts w:eastAsia="Calibri"/>
                <w:bCs/>
                <w:lang w:val="en-US"/>
              </w:rPr>
              <w:t>Chọn nút Save để lưu lại thông tin nhận xét</w:t>
            </w:r>
          </w:p>
          <w:p w:rsidR="006F577B" w:rsidRPr="00713A56" w:rsidRDefault="006F577B" w:rsidP="00EF74DE">
            <w:pPr>
              <w:numPr>
                <w:ilvl w:val="3"/>
                <w:numId w:val="5"/>
              </w:numPr>
              <w:spacing w:before="120" w:after="120" w:line="240" w:lineRule="auto"/>
              <w:ind w:left="335" w:hanging="335"/>
              <w:rPr>
                <w:rFonts w:eastAsia="Calibri"/>
                <w:bCs/>
                <w:lang w:val="en-US"/>
              </w:rPr>
            </w:pPr>
            <w:r w:rsidRPr="005437E0">
              <w:rPr>
                <w:rFonts w:eastAsia="Calibri"/>
                <w:bCs/>
                <w:lang w:val="en-US"/>
              </w:rPr>
              <w:t>Quay về</w:t>
            </w:r>
            <w:r w:rsidRPr="00713A56">
              <w:rPr>
                <w:rFonts w:eastAsia="Calibri"/>
                <w:bCs/>
                <w:lang w:val="en-US"/>
              </w:rPr>
              <w:t xml:space="preserve"> trang nhóm học tập trước đó</w:t>
            </w:r>
          </w:p>
        </w:tc>
      </w:tr>
      <w:tr w:rsidR="00713A56" w:rsidTr="00BF4230">
        <w:trPr>
          <w:trHeight w:val="562"/>
        </w:trPr>
        <w:tc>
          <w:tcPr>
            <w:tcW w:w="2552" w:type="dxa"/>
          </w:tcPr>
          <w:p w:rsidR="00713A56" w:rsidRPr="002D6380" w:rsidRDefault="00713A56" w:rsidP="002D6380">
            <w:pPr>
              <w:spacing w:before="120" w:after="120" w:line="240" w:lineRule="auto"/>
              <w:ind w:left="426" w:hanging="397"/>
              <w:rPr>
                <w:rFonts w:eastAsia="Calibri"/>
                <w:bCs/>
                <w:lang w:val="en-US"/>
              </w:rPr>
            </w:pPr>
            <w:r w:rsidRPr="002D6380">
              <w:rPr>
                <w:rFonts w:eastAsia="Calibri"/>
                <w:bCs/>
                <w:lang w:val="en-US"/>
              </w:rPr>
              <w:t>Dòng</w:t>
            </w:r>
            <w:r w:rsidRPr="00F118C1">
              <w:rPr>
                <w:rFonts w:eastAsia="Calibri"/>
                <w:bCs/>
                <w:lang w:val="en-US"/>
              </w:rPr>
              <w:t xml:space="preserve"> sự kiện khác</w:t>
            </w:r>
          </w:p>
        </w:tc>
        <w:tc>
          <w:tcPr>
            <w:tcW w:w="6237" w:type="dxa"/>
          </w:tcPr>
          <w:p w:rsidR="00713A56" w:rsidRPr="00713A56" w:rsidRDefault="00713A56" w:rsidP="00EF74DE">
            <w:pPr>
              <w:numPr>
                <w:ilvl w:val="3"/>
                <w:numId w:val="5"/>
              </w:numPr>
              <w:spacing w:before="120" w:after="120" w:line="240" w:lineRule="auto"/>
              <w:ind w:left="335" w:hanging="335"/>
              <w:rPr>
                <w:rFonts w:eastAsia="Calibri"/>
                <w:bCs/>
                <w:lang w:val="en-US"/>
              </w:rPr>
            </w:pPr>
            <w:r w:rsidRPr="003112A7">
              <w:rPr>
                <w:rFonts w:eastAsia="Calibri"/>
                <w:bCs/>
                <w:lang w:val="en-US"/>
              </w:rPr>
              <w:t>Nhập thiếu thông tin: thông báo với người dùng nhập lại thông tin còn thiếu</w:t>
            </w:r>
            <w:r w:rsidRPr="00713A56">
              <w:rPr>
                <w:rFonts w:eastAsia="Calibri"/>
                <w:bCs/>
                <w:lang w:val="en-US"/>
              </w:rPr>
              <w:t>.</w:t>
            </w:r>
          </w:p>
        </w:tc>
      </w:tr>
    </w:tbl>
    <w:p w:rsidR="009C7387" w:rsidRPr="0025073F" w:rsidRDefault="009C7387" w:rsidP="009C7387"/>
    <w:p w:rsidR="00F151B1" w:rsidRPr="00E65F0E" w:rsidRDefault="00F151B1" w:rsidP="00EF74DE">
      <w:pPr>
        <w:pStyle w:val="ListParagraph"/>
        <w:numPr>
          <w:ilvl w:val="0"/>
          <w:numId w:val="24"/>
        </w:numPr>
        <w:jc w:val="left"/>
        <w:rPr>
          <w:b/>
        </w:rPr>
      </w:pPr>
      <w:r w:rsidRPr="00E65F0E">
        <w:rPr>
          <w:b/>
        </w:rPr>
        <w:t xml:space="preserve">Use case </w:t>
      </w:r>
      <w:r w:rsidR="00B35444" w:rsidRPr="00E65F0E">
        <w:rPr>
          <w:b/>
        </w:rPr>
        <w:t>quản lý</w:t>
      </w:r>
      <w:r w:rsidRPr="00E65F0E">
        <w:rPr>
          <w:b/>
        </w:rPr>
        <w:t xml:space="preserve"> môn học</w:t>
      </w:r>
    </w:p>
    <w:p w:rsidR="007F1C30" w:rsidRDefault="00150ED0" w:rsidP="00396A24">
      <w:pPr>
        <w:jc w:val="center"/>
        <w:rPr>
          <w:b/>
        </w:rPr>
      </w:pPr>
      <w:r>
        <w:rPr>
          <w:b/>
          <w:noProof/>
          <w:lang w:val="en-US"/>
        </w:rPr>
        <w:drawing>
          <wp:inline distT="0" distB="0" distL="0" distR="0" wp14:anchorId="765F542F" wp14:editId="422D7BB8">
            <wp:extent cx="3676650" cy="2743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DoKhoaLuan_subject management_UseCase .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6650" cy="2743575"/>
                    </a:xfrm>
                    <a:prstGeom prst="rect">
                      <a:avLst/>
                    </a:prstGeom>
                  </pic:spPr>
                </pic:pic>
              </a:graphicData>
            </a:graphic>
          </wp:inline>
        </w:drawing>
      </w:r>
    </w:p>
    <w:p w:rsidR="00C9097E" w:rsidRDefault="00C9097E" w:rsidP="0025073F">
      <w:pPr>
        <w:pStyle w:val="AVVV"/>
      </w:pPr>
      <w:r>
        <w:t>Tạ</w:t>
      </w:r>
      <w:r w:rsidR="00150ED0">
        <w:t>o danh sách đề tài</w:t>
      </w:r>
    </w:p>
    <w:tbl>
      <w:tblPr>
        <w:tblStyle w:val="TableGrid"/>
        <w:tblW w:w="8789" w:type="dxa"/>
        <w:tblLook w:val="04A0" w:firstRow="1" w:lastRow="0" w:firstColumn="1" w:lastColumn="0" w:noHBand="0" w:noVBand="1"/>
      </w:tblPr>
      <w:tblGrid>
        <w:gridCol w:w="2552"/>
        <w:gridCol w:w="6237"/>
      </w:tblGrid>
      <w:tr w:rsidR="006F577B" w:rsidTr="006F577B">
        <w:trPr>
          <w:trHeight w:val="1554"/>
        </w:trPr>
        <w:tc>
          <w:tcPr>
            <w:tcW w:w="2552" w:type="dxa"/>
          </w:tcPr>
          <w:p w:rsidR="006F577B" w:rsidRDefault="006F577B"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6F577B" w:rsidRDefault="006F577B"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Tạo danh sách đề tài</w:t>
            </w:r>
          </w:p>
          <w:p w:rsidR="006F577B" w:rsidRPr="00131A88" w:rsidRDefault="006F577B"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giảng viên tạo danh sách đồ án</w:t>
            </w:r>
            <w:r>
              <w:rPr>
                <w:lang w:val="en-US"/>
              </w:rPr>
              <w:t>.</w:t>
            </w:r>
          </w:p>
          <w:p w:rsidR="006F577B" w:rsidRDefault="006F577B" w:rsidP="00EF74DE">
            <w:pPr>
              <w:numPr>
                <w:ilvl w:val="2"/>
                <w:numId w:val="5"/>
              </w:numPr>
              <w:spacing w:before="120" w:after="120" w:line="240" w:lineRule="auto"/>
              <w:ind w:left="335" w:hanging="335"/>
              <w:rPr>
                <w:rFonts w:eastAsia="Calibri"/>
                <w:b/>
                <w:lang w:val="en-US"/>
              </w:rPr>
            </w:pPr>
            <w:r w:rsidRPr="009840FC">
              <w:rPr>
                <w:rFonts w:eastAsia="Calibri"/>
                <w:i/>
                <w:iCs/>
                <w:lang w:val="en-US"/>
              </w:rPr>
              <w:t xml:space="preserve">Actor: </w:t>
            </w:r>
            <w:r>
              <w:rPr>
                <w:rFonts w:eastAsia="Calibri"/>
                <w:iCs/>
                <w:lang w:val="en-US"/>
              </w:rPr>
              <w:t>G</w:t>
            </w:r>
            <w:r w:rsidRPr="009840FC">
              <w:rPr>
                <w:rFonts w:eastAsia="Calibri"/>
                <w:iCs/>
                <w:lang w:val="en-US"/>
              </w:rPr>
              <w:t>iảng viên</w:t>
            </w:r>
          </w:p>
        </w:tc>
      </w:tr>
      <w:tr w:rsidR="00064206" w:rsidTr="00BF4230">
        <w:trPr>
          <w:trHeight w:val="231"/>
        </w:trPr>
        <w:tc>
          <w:tcPr>
            <w:tcW w:w="2552" w:type="dxa"/>
          </w:tcPr>
          <w:p w:rsidR="00064206" w:rsidRPr="00131A88" w:rsidRDefault="00064206" w:rsidP="00BF4230">
            <w:pPr>
              <w:spacing w:before="120" w:after="120" w:line="240" w:lineRule="auto"/>
              <w:ind w:left="426" w:hanging="397"/>
              <w:rPr>
                <w:rFonts w:eastAsia="Calibri"/>
                <w:bCs/>
                <w:i/>
                <w:iCs/>
                <w:lang w:val="en-US"/>
              </w:rPr>
            </w:pPr>
            <w:r w:rsidRPr="00131A88">
              <w:rPr>
                <w:rFonts w:eastAsia="Calibri"/>
                <w:bCs/>
                <w:i/>
                <w:iCs/>
                <w:lang w:val="en-US"/>
              </w:rPr>
              <w:lastRenderedPageBreak/>
              <w:t>Mô tả dòng sự kiện</w:t>
            </w:r>
          </w:p>
          <w:p w:rsidR="00064206" w:rsidRPr="00131A88" w:rsidRDefault="00064206" w:rsidP="00BF4230">
            <w:pPr>
              <w:spacing w:before="120" w:after="120" w:line="240" w:lineRule="auto"/>
              <w:ind w:left="426" w:hanging="397"/>
              <w:rPr>
                <w:rFonts w:eastAsia="Calibri"/>
                <w:bCs/>
                <w:i/>
                <w:iCs/>
                <w:lang w:val="en-US"/>
              </w:rPr>
            </w:pPr>
          </w:p>
        </w:tc>
        <w:tc>
          <w:tcPr>
            <w:tcW w:w="6237" w:type="dxa"/>
          </w:tcPr>
          <w:p w:rsidR="00064206" w:rsidRPr="00FB7484" w:rsidRDefault="00064206"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00FB7484" w:rsidRPr="00FB7484">
              <w:rPr>
                <w:rFonts w:eastAsia="Calibri"/>
                <w:iCs/>
                <w:lang w:val="en-US"/>
              </w:rPr>
              <w:t>là thành viên đã đăng nhập vào mạng xã hội, thành viên là giảng viên và đang ở giao diện nhóm môn học và là chủ của nhóm môn học.</w:t>
            </w:r>
          </w:p>
        </w:tc>
      </w:tr>
      <w:tr w:rsidR="009F466D" w:rsidTr="009F466D">
        <w:trPr>
          <w:trHeight w:val="5533"/>
        </w:trPr>
        <w:tc>
          <w:tcPr>
            <w:tcW w:w="2552" w:type="dxa"/>
          </w:tcPr>
          <w:p w:rsidR="009F466D" w:rsidRPr="009A3838" w:rsidRDefault="009F466D" w:rsidP="00C06728">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Chọn nút Tạo danh sách đồ án</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Nhập thông tin mã lớp học hoặc chọn mã lớp muốn thêm đề tài mới vào</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Nhấn vào đường dẫn “Sử dụng lại danh sách đề tài đã có” nếu muốn sử dụng lại danh sách đề tài đã tạo trước đó</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Nhập hạn cuối đăng kí đề tài và số lượng tối đa cho mỗi nhóm</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Nhập thông tin về đề tài gồm tên đề tài, mô tả đề tài, số nhóm tối đa được phép đăng kí.</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Nhấn nút “Thêm” nếu muốn thêm danh sách đồ án</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Chọn nút “Lưu”</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Lưu xuống danh sách đề tài</w:t>
            </w:r>
          </w:p>
          <w:p w:rsidR="009F466D" w:rsidRPr="0087224E" w:rsidRDefault="009F466D" w:rsidP="00EF74DE">
            <w:pPr>
              <w:numPr>
                <w:ilvl w:val="3"/>
                <w:numId w:val="5"/>
              </w:numPr>
              <w:spacing w:before="120" w:after="120" w:line="240" w:lineRule="auto"/>
              <w:ind w:left="335" w:hanging="335"/>
              <w:rPr>
                <w:rFonts w:eastAsia="Calibri"/>
                <w:bCs/>
                <w:lang w:val="en-US"/>
              </w:rPr>
            </w:pPr>
            <w:r w:rsidRPr="0087224E">
              <w:rPr>
                <w:rFonts w:eastAsia="Calibri"/>
                <w:bCs/>
                <w:lang w:val="en-US"/>
              </w:rPr>
              <w:t>Quay lại trang nhóm môn học</w:t>
            </w:r>
          </w:p>
        </w:tc>
      </w:tr>
      <w:tr w:rsidR="00064206" w:rsidTr="00BF4230">
        <w:trPr>
          <w:trHeight w:val="562"/>
        </w:trPr>
        <w:tc>
          <w:tcPr>
            <w:tcW w:w="2552" w:type="dxa"/>
          </w:tcPr>
          <w:p w:rsidR="00064206" w:rsidRPr="00131A88" w:rsidRDefault="00064206"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064206" w:rsidRPr="0087224E" w:rsidRDefault="0087224E" w:rsidP="00EF74DE">
            <w:pPr>
              <w:numPr>
                <w:ilvl w:val="3"/>
                <w:numId w:val="5"/>
              </w:numPr>
              <w:spacing w:before="120" w:after="120" w:line="240" w:lineRule="auto"/>
              <w:ind w:left="335" w:hanging="335"/>
              <w:rPr>
                <w:rFonts w:eastAsia="Calibri"/>
                <w:bCs/>
                <w:lang w:val="en-US"/>
              </w:rPr>
            </w:pPr>
            <w:r w:rsidRPr="003112A7">
              <w:rPr>
                <w:rFonts w:eastAsia="Calibri"/>
                <w:bCs/>
                <w:lang w:val="en-US"/>
              </w:rPr>
              <w:t>Nhập</w:t>
            </w:r>
            <w:r w:rsidRPr="0087224E">
              <w:rPr>
                <w:rFonts w:eastAsia="Calibri"/>
                <w:bCs/>
                <w:lang w:val="en-US"/>
              </w:rPr>
              <w:t xml:space="preserve"> thiếu thông tin hạn chót đăng kí môn học (Deadline), tên đồ án (Name), số nhóm đăng kí tối đa (Maximum groups): thông báo người dùng nhập thiếu thông tin</w:t>
            </w:r>
            <w:r>
              <w:rPr>
                <w:rFonts w:eastAsia="Calibri"/>
                <w:bCs/>
                <w:lang w:val="en-US"/>
              </w:rPr>
              <w:t>.</w:t>
            </w:r>
          </w:p>
        </w:tc>
      </w:tr>
    </w:tbl>
    <w:p w:rsidR="00F05A88" w:rsidRDefault="00F05A88" w:rsidP="00DA4AFE">
      <w:pPr>
        <w:pStyle w:val="AVVV"/>
      </w:pPr>
      <w:r>
        <w:t xml:space="preserve">Xem danh sách </w:t>
      </w:r>
      <w:r w:rsidR="001B066F">
        <w:t>đề tài</w:t>
      </w:r>
    </w:p>
    <w:tbl>
      <w:tblPr>
        <w:tblStyle w:val="TableGrid"/>
        <w:tblW w:w="8789" w:type="dxa"/>
        <w:tblLook w:val="04A0" w:firstRow="1" w:lastRow="0" w:firstColumn="1" w:lastColumn="0" w:noHBand="0" w:noVBand="1"/>
      </w:tblPr>
      <w:tblGrid>
        <w:gridCol w:w="2552"/>
        <w:gridCol w:w="6237"/>
      </w:tblGrid>
      <w:tr w:rsidR="009F466D" w:rsidTr="009F466D">
        <w:trPr>
          <w:trHeight w:val="1804"/>
        </w:trPr>
        <w:tc>
          <w:tcPr>
            <w:tcW w:w="2552" w:type="dxa"/>
          </w:tcPr>
          <w:p w:rsidR="009F466D" w:rsidRDefault="009F466D"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9F466D" w:rsidRDefault="009F466D"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Xem danh sách đề tài</w:t>
            </w:r>
          </w:p>
          <w:p w:rsidR="009F466D" w:rsidRPr="00131A88" w:rsidRDefault="009F466D"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thành viên xem danh sách các đề tài của một môn học</w:t>
            </w:r>
            <w:r>
              <w:rPr>
                <w:lang w:val="en-US"/>
              </w:rPr>
              <w:t>.</w:t>
            </w:r>
          </w:p>
          <w:p w:rsidR="009F466D" w:rsidRDefault="009F466D" w:rsidP="00EF74DE">
            <w:pPr>
              <w:numPr>
                <w:ilvl w:val="2"/>
                <w:numId w:val="5"/>
              </w:numPr>
              <w:spacing w:before="120" w:after="120" w:line="240" w:lineRule="auto"/>
              <w:ind w:left="335" w:hanging="335"/>
              <w:rPr>
                <w:rFonts w:eastAsia="Calibri"/>
                <w:b/>
                <w:lang w:val="en-US"/>
              </w:rPr>
            </w:pPr>
            <w:r w:rsidRPr="009840FC">
              <w:rPr>
                <w:rFonts w:eastAsia="Calibri"/>
                <w:i/>
                <w:iCs/>
                <w:lang w:val="en-US"/>
              </w:rPr>
              <w:t xml:space="preserve">Actor: </w:t>
            </w:r>
            <w:r w:rsidRPr="00340ADA">
              <w:rPr>
                <w:lang w:val="en-US"/>
              </w:rPr>
              <w:t>thành</w:t>
            </w:r>
            <w:r>
              <w:rPr>
                <w:rFonts w:eastAsia="Calibri"/>
                <w:iCs/>
                <w:lang w:val="en-US"/>
              </w:rPr>
              <w:t xml:space="preserve"> viên (user)</w:t>
            </w:r>
          </w:p>
        </w:tc>
      </w:tr>
      <w:tr w:rsidR="00DA4AFE" w:rsidTr="00BF4230">
        <w:trPr>
          <w:trHeight w:val="231"/>
        </w:trPr>
        <w:tc>
          <w:tcPr>
            <w:tcW w:w="2552" w:type="dxa"/>
          </w:tcPr>
          <w:p w:rsidR="00DA4AFE" w:rsidRPr="00131A88" w:rsidRDefault="00DA4AFE"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DA4AFE" w:rsidRPr="00131A88" w:rsidRDefault="00DA4AFE" w:rsidP="00BF4230">
            <w:pPr>
              <w:spacing w:before="120" w:after="120" w:line="240" w:lineRule="auto"/>
              <w:ind w:left="426" w:hanging="397"/>
              <w:rPr>
                <w:rFonts w:eastAsia="Calibri"/>
                <w:bCs/>
                <w:i/>
                <w:iCs/>
                <w:lang w:val="en-US"/>
              </w:rPr>
            </w:pPr>
          </w:p>
        </w:tc>
        <w:tc>
          <w:tcPr>
            <w:tcW w:w="6237" w:type="dxa"/>
          </w:tcPr>
          <w:p w:rsidR="00DA4AFE" w:rsidRPr="00FB7484" w:rsidRDefault="00DA4AFE"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Pr="00340ADA">
              <w:rPr>
                <w:lang w:val="en-US"/>
              </w:rPr>
              <w:t>là thành viên đã đăng nhập vào mạng xã hội, đang ở giao diện nhóm môn học</w:t>
            </w:r>
            <w:r w:rsidRPr="00FB7484">
              <w:rPr>
                <w:rFonts w:eastAsia="Calibri"/>
                <w:iCs/>
                <w:lang w:val="en-US"/>
              </w:rPr>
              <w:t>.</w:t>
            </w:r>
          </w:p>
        </w:tc>
      </w:tr>
      <w:tr w:rsidR="009F466D" w:rsidTr="009F466D">
        <w:trPr>
          <w:trHeight w:val="1546"/>
        </w:trPr>
        <w:tc>
          <w:tcPr>
            <w:tcW w:w="2552" w:type="dxa"/>
          </w:tcPr>
          <w:p w:rsidR="009F466D" w:rsidRPr="009A3838" w:rsidRDefault="009F466D" w:rsidP="00DA4AFE">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F466D" w:rsidRPr="00DA4AFE" w:rsidRDefault="009F466D" w:rsidP="00EF74DE">
            <w:pPr>
              <w:numPr>
                <w:ilvl w:val="3"/>
                <w:numId w:val="5"/>
              </w:numPr>
              <w:spacing w:before="120" w:after="120" w:line="240" w:lineRule="auto"/>
              <w:ind w:left="335" w:hanging="335"/>
              <w:rPr>
                <w:rFonts w:eastAsia="Calibri"/>
                <w:bCs/>
                <w:lang w:val="en-US"/>
              </w:rPr>
            </w:pPr>
            <w:r w:rsidRPr="00947462">
              <w:rPr>
                <w:rFonts w:eastAsia="Calibri"/>
                <w:bCs/>
                <w:lang w:val="en-US"/>
              </w:rPr>
              <w:t>Chọn nút “Danh sách đề tài”</w:t>
            </w:r>
          </w:p>
          <w:p w:rsidR="009F466D" w:rsidRPr="00DA4AFE" w:rsidRDefault="009F466D" w:rsidP="00EF74DE">
            <w:pPr>
              <w:numPr>
                <w:ilvl w:val="3"/>
                <w:numId w:val="5"/>
              </w:numPr>
              <w:spacing w:before="120" w:after="120" w:line="240" w:lineRule="auto"/>
              <w:ind w:left="335" w:hanging="335"/>
              <w:rPr>
                <w:rFonts w:eastAsia="Calibri"/>
                <w:bCs/>
                <w:lang w:val="en-US"/>
              </w:rPr>
            </w:pPr>
            <w:r w:rsidRPr="00947462">
              <w:rPr>
                <w:rFonts w:eastAsia="Calibri"/>
                <w:bCs/>
                <w:lang w:val="en-US"/>
              </w:rPr>
              <w:t>C</w:t>
            </w:r>
            <w:r w:rsidRPr="00DA4AFE">
              <w:rPr>
                <w:rFonts w:eastAsia="Calibri"/>
                <w:bCs/>
                <w:lang w:val="en-US"/>
              </w:rPr>
              <w:t>huyển đến trang danh sách đề tài của môn học</w:t>
            </w:r>
          </w:p>
          <w:p w:rsidR="009F466D" w:rsidRPr="00DA4AFE" w:rsidRDefault="009F466D" w:rsidP="00EF74DE">
            <w:pPr>
              <w:numPr>
                <w:ilvl w:val="3"/>
                <w:numId w:val="5"/>
              </w:numPr>
              <w:spacing w:before="120" w:after="120" w:line="240" w:lineRule="auto"/>
              <w:ind w:left="335" w:hanging="335"/>
              <w:rPr>
                <w:rFonts w:eastAsia="Calibri"/>
                <w:bCs/>
                <w:lang w:val="en-US"/>
              </w:rPr>
            </w:pPr>
            <w:r w:rsidRPr="00947462">
              <w:rPr>
                <w:rFonts w:eastAsia="Calibri"/>
                <w:bCs/>
                <w:lang w:val="en-US"/>
              </w:rPr>
              <w:t>Chọn nút “Danh sách đề tài”</w:t>
            </w:r>
          </w:p>
        </w:tc>
      </w:tr>
      <w:tr w:rsidR="00DA4AFE" w:rsidTr="00BF4230">
        <w:trPr>
          <w:trHeight w:val="562"/>
        </w:trPr>
        <w:tc>
          <w:tcPr>
            <w:tcW w:w="2552" w:type="dxa"/>
          </w:tcPr>
          <w:p w:rsidR="00DA4AFE" w:rsidRPr="00131A88" w:rsidRDefault="00DA4AFE" w:rsidP="00DA4AFE">
            <w:pPr>
              <w:spacing w:before="120" w:after="120" w:line="240" w:lineRule="auto"/>
              <w:ind w:left="426" w:hanging="397"/>
              <w:rPr>
                <w:rFonts w:eastAsia="Calibri"/>
                <w:bCs/>
                <w:i/>
                <w:iCs/>
                <w:lang w:val="en-US"/>
              </w:rPr>
            </w:pPr>
            <w:r w:rsidRPr="00F118C1">
              <w:rPr>
                <w:rFonts w:eastAsia="Calibri"/>
                <w:iCs/>
                <w:lang w:val="en-US"/>
              </w:rPr>
              <w:lastRenderedPageBreak/>
              <w:t>Dòng</w:t>
            </w:r>
            <w:r w:rsidRPr="00F118C1">
              <w:rPr>
                <w:rFonts w:eastAsia="Calibri"/>
                <w:bCs/>
                <w:lang w:val="en-US"/>
              </w:rPr>
              <w:t xml:space="preserve"> sự kiện khác</w:t>
            </w:r>
          </w:p>
        </w:tc>
        <w:tc>
          <w:tcPr>
            <w:tcW w:w="6237" w:type="dxa"/>
          </w:tcPr>
          <w:p w:rsidR="00DA4AFE" w:rsidRPr="0087224E" w:rsidRDefault="00DA4AFE" w:rsidP="00EF74DE">
            <w:pPr>
              <w:numPr>
                <w:ilvl w:val="3"/>
                <w:numId w:val="5"/>
              </w:numPr>
              <w:spacing w:before="120" w:after="120" w:line="240" w:lineRule="auto"/>
              <w:ind w:left="335" w:hanging="335"/>
              <w:rPr>
                <w:rFonts w:eastAsia="Calibri"/>
                <w:bCs/>
                <w:lang w:val="en-US"/>
              </w:rPr>
            </w:pPr>
            <w:r>
              <w:rPr>
                <w:lang w:val="en-US"/>
              </w:rPr>
              <w:t>Không có</w:t>
            </w:r>
            <w:r>
              <w:rPr>
                <w:rFonts w:eastAsia="Calibri"/>
                <w:bCs/>
                <w:lang w:val="en-US"/>
              </w:rPr>
              <w:t>.</w:t>
            </w:r>
          </w:p>
        </w:tc>
      </w:tr>
    </w:tbl>
    <w:p w:rsidR="006C5717" w:rsidRDefault="006C5717" w:rsidP="00E90580">
      <w:pPr>
        <w:pStyle w:val="AVVV"/>
      </w:pPr>
      <w:r>
        <w:t>Đăng kí đồ án môn học</w:t>
      </w:r>
    </w:p>
    <w:tbl>
      <w:tblPr>
        <w:tblStyle w:val="TableGrid"/>
        <w:tblW w:w="8789" w:type="dxa"/>
        <w:tblLook w:val="04A0" w:firstRow="1" w:lastRow="0" w:firstColumn="1" w:lastColumn="0" w:noHBand="0" w:noVBand="1"/>
      </w:tblPr>
      <w:tblGrid>
        <w:gridCol w:w="2552"/>
        <w:gridCol w:w="6237"/>
      </w:tblGrid>
      <w:tr w:rsidR="009F466D" w:rsidTr="009F466D">
        <w:trPr>
          <w:trHeight w:val="1761"/>
        </w:trPr>
        <w:tc>
          <w:tcPr>
            <w:tcW w:w="2552" w:type="dxa"/>
          </w:tcPr>
          <w:p w:rsidR="009F466D" w:rsidRDefault="009F466D"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9F466D" w:rsidRDefault="009F466D"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Đăng kí đồ án môn học</w:t>
            </w:r>
          </w:p>
          <w:p w:rsidR="009F466D" w:rsidRPr="00131A88" w:rsidRDefault="009F466D"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sinh viên đăng kí thực hiện một đồ án môn học</w:t>
            </w:r>
            <w:r>
              <w:rPr>
                <w:lang w:val="en-US"/>
              </w:rPr>
              <w:t>.</w:t>
            </w:r>
          </w:p>
          <w:p w:rsidR="009F466D" w:rsidRDefault="009F466D" w:rsidP="00EF74DE">
            <w:pPr>
              <w:numPr>
                <w:ilvl w:val="2"/>
                <w:numId w:val="5"/>
              </w:numPr>
              <w:spacing w:before="120" w:after="120" w:line="240" w:lineRule="auto"/>
              <w:ind w:left="335" w:hanging="335"/>
              <w:rPr>
                <w:rFonts w:eastAsia="Calibri"/>
                <w:b/>
                <w:lang w:val="en-US"/>
              </w:rPr>
            </w:pPr>
            <w:r w:rsidRPr="009840FC">
              <w:rPr>
                <w:rFonts w:eastAsia="Calibri"/>
                <w:i/>
                <w:iCs/>
                <w:lang w:val="en-US"/>
              </w:rPr>
              <w:t xml:space="preserve">Actor: </w:t>
            </w:r>
            <w:r w:rsidRPr="00340ADA">
              <w:rPr>
                <w:lang w:val="en-US"/>
              </w:rPr>
              <w:t>thành</w:t>
            </w:r>
            <w:r>
              <w:rPr>
                <w:rFonts w:eastAsia="Calibri"/>
                <w:iCs/>
                <w:lang w:val="en-US"/>
              </w:rPr>
              <w:t xml:space="preserve"> viên (user)</w:t>
            </w:r>
          </w:p>
        </w:tc>
      </w:tr>
      <w:tr w:rsidR="00D46DFB" w:rsidTr="00BF4230">
        <w:trPr>
          <w:trHeight w:val="231"/>
        </w:trPr>
        <w:tc>
          <w:tcPr>
            <w:tcW w:w="2552" w:type="dxa"/>
          </w:tcPr>
          <w:p w:rsidR="00D46DFB" w:rsidRPr="00131A88" w:rsidRDefault="00D46DFB"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D46DFB" w:rsidRPr="00131A88" w:rsidRDefault="00D46DFB" w:rsidP="00BF4230">
            <w:pPr>
              <w:spacing w:before="120" w:after="120" w:line="240" w:lineRule="auto"/>
              <w:ind w:left="426" w:hanging="397"/>
              <w:rPr>
                <w:rFonts w:eastAsia="Calibri"/>
                <w:bCs/>
                <w:i/>
                <w:iCs/>
                <w:lang w:val="en-US"/>
              </w:rPr>
            </w:pPr>
          </w:p>
        </w:tc>
        <w:tc>
          <w:tcPr>
            <w:tcW w:w="6237" w:type="dxa"/>
          </w:tcPr>
          <w:p w:rsidR="00D46DFB" w:rsidRPr="00FB7484" w:rsidRDefault="00D46DFB"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Pr="00340ADA">
              <w:rPr>
                <w:lang w:val="en-US"/>
              </w:rPr>
              <w:t>là thành viên đã đăng nhập vào mạng xã hội, thành viên là sinh viên và đang ở giao diện danh sách đồ án môn học</w:t>
            </w:r>
            <w:r w:rsidRPr="00FB7484">
              <w:rPr>
                <w:rFonts w:eastAsia="Calibri"/>
                <w:iCs/>
                <w:lang w:val="en-US"/>
              </w:rPr>
              <w:t>.</w:t>
            </w:r>
          </w:p>
        </w:tc>
      </w:tr>
      <w:tr w:rsidR="009F466D" w:rsidTr="009F466D">
        <w:trPr>
          <w:trHeight w:val="4227"/>
        </w:trPr>
        <w:tc>
          <w:tcPr>
            <w:tcW w:w="2552" w:type="dxa"/>
          </w:tcPr>
          <w:p w:rsidR="009F466D" w:rsidRPr="009A3838" w:rsidRDefault="009F466D" w:rsidP="00D46DFB">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F466D" w:rsidRPr="00D46DFB" w:rsidRDefault="009F466D" w:rsidP="00EF74DE">
            <w:pPr>
              <w:numPr>
                <w:ilvl w:val="3"/>
                <w:numId w:val="5"/>
              </w:numPr>
              <w:spacing w:before="120" w:after="120" w:line="240" w:lineRule="auto"/>
              <w:ind w:left="335" w:hanging="335"/>
              <w:rPr>
                <w:lang w:val="en-US"/>
              </w:rPr>
            </w:pPr>
            <w:r w:rsidRPr="00D46DFB">
              <w:rPr>
                <w:lang w:val="en-US"/>
              </w:rPr>
              <w:t>Chọn nút Đăng kí đề tài</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Nhập đầy đủ thông tin danh sách thành viên gồm mã số sinh viên và tên sinh viên</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Nhấn vào đường dẫn “Danh sách đề tài tương tự” nếu muốn tham khảo những đồ án tương tự</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Nhấn nút “Thêm thành viên” nếu muốn thêm thành viên</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Chọn nút Save</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Lưu lại thông tin đăng kí</w:t>
            </w:r>
          </w:p>
          <w:p w:rsidR="009F466D" w:rsidRPr="00D46DFB" w:rsidRDefault="009F466D" w:rsidP="00EF74DE">
            <w:pPr>
              <w:numPr>
                <w:ilvl w:val="3"/>
                <w:numId w:val="5"/>
              </w:numPr>
              <w:spacing w:before="120" w:after="120" w:line="240" w:lineRule="auto"/>
              <w:ind w:left="335" w:hanging="335"/>
              <w:rPr>
                <w:lang w:val="en-US"/>
              </w:rPr>
            </w:pPr>
            <w:r w:rsidRPr="00D46DFB">
              <w:rPr>
                <w:lang w:val="en-US"/>
              </w:rPr>
              <w:t>Quay lại danh sách đồ án môn học</w:t>
            </w:r>
          </w:p>
        </w:tc>
      </w:tr>
      <w:tr w:rsidR="009F466D" w:rsidTr="0078588F">
        <w:trPr>
          <w:trHeight w:val="2022"/>
        </w:trPr>
        <w:tc>
          <w:tcPr>
            <w:tcW w:w="2552" w:type="dxa"/>
          </w:tcPr>
          <w:p w:rsidR="009F466D" w:rsidRPr="00131A88" w:rsidRDefault="009F466D" w:rsidP="00E269D5">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9F466D" w:rsidRPr="00E269D5" w:rsidRDefault="009F466D" w:rsidP="00EF74DE">
            <w:pPr>
              <w:numPr>
                <w:ilvl w:val="3"/>
                <w:numId w:val="5"/>
              </w:numPr>
              <w:spacing w:before="120" w:after="120" w:line="240" w:lineRule="auto"/>
              <w:ind w:left="335" w:hanging="335"/>
              <w:rPr>
                <w:lang w:val="en-US"/>
              </w:rPr>
            </w:pPr>
            <w:r w:rsidRPr="00E269D5">
              <w:rPr>
                <w:lang w:val="en-US"/>
              </w:rPr>
              <w:t>Nhập thiếu thông tin Group URL và mã số sinh viên của thành viên nhóm: thông báo người dùng nhập thiếu thông tin</w:t>
            </w:r>
          </w:p>
          <w:p w:rsidR="009F466D" w:rsidRPr="00E269D5" w:rsidRDefault="009F466D" w:rsidP="00EF74DE">
            <w:pPr>
              <w:numPr>
                <w:ilvl w:val="3"/>
                <w:numId w:val="5"/>
              </w:numPr>
              <w:spacing w:before="120" w:after="120" w:line="240" w:lineRule="auto"/>
              <w:ind w:left="335" w:hanging="335"/>
              <w:rPr>
                <w:lang w:val="en-US"/>
              </w:rPr>
            </w:pPr>
            <w:r w:rsidRPr="00E269D5">
              <w:rPr>
                <w:lang w:val="en-US"/>
              </w:rPr>
              <w:t>Nhập</w:t>
            </w:r>
            <w:r w:rsidRPr="00C20902">
              <w:rPr>
                <w:lang w:val="en-US"/>
              </w:rPr>
              <w:t xml:space="preserve"> sai mã số sinh viên hoặc mã số sinh viên không tồn tại trong hệ thống: mã số sinh viên không tồn tại</w:t>
            </w:r>
          </w:p>
        </w:tc>
      </w:tr>
    </w:tbl>
    <w:p w:rsidR="00813503" w:rsidRDefault="00813503" w:rsidP="00E269D5">
      <w:pPr>
        <w:pStyle w:val="AVVV"/>
      </w:pPr>
      <w:r>
        <w:t>Giao bài tập nhóm</w:t>
      </w:r>
    </w:p>
    <w:tbl>
      <w:tblPr>
        <w:tblStyle w:val="TableGrid"/>
        <w:tblW w:w="8789" w:type="dxa"/>
        <w:tblLook w:val="04A0" w:firstRow="1" w:lastRow="0" w:firstColumn="1" w:lastColumn="0" w:noHBand="0" w:noVBand="1"/>
      </w:tblPr>
      <w:tblGrid>
        <w:gridCol w:w="2552"/>
        <w:gridCol w:w="6237"/>
      </w:tblGrid>
      <w:tr w:rsidR="009F466D" w:rsidTr="009F466D">
        <w:trPr>
          <w:trHeight w:val="1763"/>
        </w:trPr>
        <w:tc>
          <w:tcPr>
            <w:tcW w:w="2552" w:type="dxa"/>
          </w:tcPr>
          <w:p w:rsidR="009F466D" w:rsidRDefault="009F466D"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9F466D" w:rsidRDefault="009F466D"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Giao bài tập nhóm</w:t>
            </w:r>
          </w:p>
          <w:p w:rsidR="009F466D" w:rsidRPr="00131A88" w:rsidRDefault="009F466D"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giảng viên giao bài tập cho một nhóm xác định hoặc cho tất cả các nhóm</w:t>
            </w:r>
            <w:r>
              <w:rPr>
                <w:lang w:val="en-US"/>
              </w:rPr>
              <w:t>.</w:t>
            </w:r>
          </w:p>
          <w:p w:rsidR="009F466D" w:rsidRDefault="009F466D" w:rsidP="00EF74DE">
            <w:pPr>
              <w:numPr>
                <w:ilvl w:val="2"/>
                <w:numId w:val="5"/>
              </w:numPr>
              <w:spacing w:before="120" w:after="120" w:line="240" w:lineRule="auto"/>
              <w:ind w:left="335" w:hanging="335"/>
              <w:rPr>
                <w:rFonts w:eastAsia="Calibri"/>
                <w:b/>
                <w:lang w:val="en-US"/>
              </w:rPr>
            </w:pPr>
            <w:r w:rsidRPr="009840FC">
              <w:rPr>
                <w:rFonts w:eastAsia="Calibri"/>
                <w:i/>
                <w:iCs/>
                <w:lang w:val="en-US"/>
              </w:rPr>
              <w:t xml:space="preserve">Actor: </w:t>
            </w:r>
            <w:r>
              <w:rPr>
                <w:lang w:val="en-US"/>
              </w:rPr>
              <w:t>G</w:t>
            </w:r>
            <w:r w:rsidRPr="00340ADA">
              <w:rPr>
                <w:lang w:val="en-US"/>
              </w:rPr>
              <w:t>iảng</w:t>
            </w:r>
            <w:r>
              <w:rPr>
                <w:rFonts w:eastAsia="Calibri"/>
                <w:iCs/>
                <w:lang w:val="en-US"/>
              </w:rPr>
              <w:t xml:space="preserve"> viên</w:t>
            </w:r>
          </w:p>
        </w:tc>
      </w:tr>
      <w:tr w:rsidR="00E269D5" w:rsidTr="00BF4230">
        <w:trPr>
          <w:trHeight w:val="231"/>
        </w:trPr>
        <w:tc>
          <w:tcPr>
            <w:tcW w:w="2552" w:type="dxa"/>
          </w:tcPr>
          <w:p w:rsidR="00E269D5" w:rsidRPr="00131A88" w:rsidRDefault="00E269D5" w:rsidP="00BF4230">
            <w:pPr>
              <w:spacing w:before="120" w:after="120" w:line="240" w:lineRule="auto"/>
              <w:ind w:left="426" w:hanging="397"/>
              <w:rPr>
                <w:rFonts w:eastAsia="Calibri"/>
                <w:bCs/>
                <w:i/>
                <w:iCs/>
                <w:lang w:val="en-US"/>
              </w:rPr>
            </w:pPr>
            <w:r w:rsidRPr="00131A88">
              <w:rPr>
                <w:rFonts w:eastAsia="Calibri"/>
                <w:bCs/>
                <w:i/>
                <w:iCs/>
                <w:lang w:val="en-US"/>
              </w:rPr>
              <w:lastRenderedPageBreak/>
              <w:t>Mô tả dòng sự kiện</w:t>
            </w:r>
          </w:p>
          <w:p w:rsidR="00E269D5" w:rsidRPr="00131A88" w:rsidRDefault="00E269D5" w:rsidP="00BF4230">
            <w:pPr>
              <w:spacing w:before="120" w:after="120" w:line="240" w:lineRule="auto"/>
              <w:ind w:left="426" w:hanging="397"/>
              <w:rPr>
                <w:rFonts w:eastAsia="Calibri"/>
                <w:bCs/>
                <w:i/>
                <w:iCs/>
                <w:lang w:val="en-US"/>
              </w:rPr>
            </w:pPr>
          </w:p>
        </w:tc>
        <w:tc>
          <w:tcPr>
            <w:tcW w:w="6237" w:type="dxa"/>
          </w:tcPr>
          <w:p w:rsidR="00E269D5" w:rsidRPr="00FB7484" w:rsidRDefault="00E269D5"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Pr="00340ADA">
              <w:rPr>
                <w:lang w:val="en-US"/>
              </w:rPr>
              <w:t>là thành viên đã đăng nhập vào mạng xã hội, thành viên là giảng viên và đang ở giao diện danh sách đồ án môn học và là chủ của nhóm môn học</w:t>
            </w:r>
            <w:r w:rsidRPr="00FB7484">
              <w:rPr>
                <w:rFonts w:eastAsia="Calibri"/>
                <w:iCs/>
                <w:lang w:val="en-US"/>
              </w:rPr>
              <w:t>.</w:t>
            </w:r>
          </w:p>
        </w:tc>
      </w:tr>
      <w:tr w:rsidR="009F466D" w:rsidTr="009F466D">
        <w:trPr>
          <w:trHeight w:val="3174"/>
        </w:trPr>
        <w:tc>
          <w:tcPr>
            <w:tcW w:w="2552" w:type="dxa"/>
          </w:tcPr>
          <w:p w:rsidR="009F466D" w:rsidRPr="009A3838" w:rsidRDefault="009F466D" w:rsidP="0056497A">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F466D" w:rsidRPr="0056497A" w:rsidRDefault="009F466D" w:rsidP="00EF74DE">
            <w:pPr>
              <w:numPr>
                <w:ilvl w:val="3"/>
                <w:numId w:val="5"/>
              </w:numPr>
              <w:spacing w:before="120" w:after="120" w:line="240" w:lineRule="auto"/>
              <w:ind w:left="335" w:hanging="335"/>
              <w:rPr>
                <w:lang w:val="en-US"/>
              </w:rPr>
            </w:pPr>
            <w:r w:rsidRPr="0056497A">
              <w:rPr>
                <w:lang w:val="en-US"/>
              </w:rPr>
              <w:t>Chọn nút “Assign” (Giao bài tập)</w:t>
            </w:r>
          </w:p>
          <w:p w:rsidR="009F466D" w:rsidRPr="0056497A" w:rsidRDefault="009F466D" w:rsidP="00EF74DE">
            <w:pPr>
              <w:numPr>
                <w:ilvl w:val="3"/>
                <w:numId w:val="5"/>
              </w:numPr>
              <w:spacing w:before="120" w:after="120" w:line="240" w:lineRule="auto"/>
              <w:ind w:left="335" w:hanging="335"/>
              <w:rPr>
                <w:lang w:val="en-US"/>
              </w:rPr>
            </w:pPr>
            <w:r w:rsidRPr="0056497A">
              <w:rPr>
                <w:lang w:val="en-US"/>
              </w:rPr>
              <w:t>Nhập thông tin của trên giao diện bao gồm “Title” (tiêu đề), “Description” (mô tả), Deadline(hạn cuối nộp bài)</w:t>
            </w:r>
          </w:p>
          <w:p w:rsidR="009F466D" w:rsidRPr="0056497A" w:rsidRDefault="009F466D" w:rsidP="00EF74DE">
            <w:pPr>
              <w:numPr>
                <w:ilvl w:val="3"/>
                <w:numId w:val="5"/>
              </w:numPr>
              <w:spacing w:before="120" w:after="120" w:line="240" w:lineRule="auto"/>
              <w:ind w:left="335" w:hanging="335"/>
              <w:rPr>
                <w:lang w:val="en-US"/>
              </w:rPr>
            </w:pPr>
            <w:r w:rsidRPr="0056497A">
              <w:rPr>
                <w:lang w:val="en-US"/>
              </w:rPr>
              <w:t>Chọn nhóm được giao</w:t>
            </w:r>
          </w:p>
          <w:p w:rsidR="009F466D" w:rsidRPr="0056497A" w:rsidRDefault="009F466D" w:rsidP="00EF74DE">
            <w:pPr>
              <w:numPr>
                <w:ilvl w:val="3"/>
                <w:numId w:val="5"/>
              </w:numPr>
              <w:spacing w:before="120" w:after="120" w:line="240" w:lineRule="auto"/>
              <w:ind w:left="335" w:hanging="335"/>
              <w:rPr>
                <w:lang w:val="en-US"/>
              </w:rPr>
            </w:pPr>
            <w:r w:rsidRPr="0056497A">
              <w:rPr>
                <w:lang w:val="en-US"/>
              </w:rPr>
              <w:t>Chọn nút Save</w:t>
            </w:r>
          </w:p>
          <w:p w:rsidR="009F466D" w:rsidRPr="0056497A" w:rsidRDefault="009F466D" w:rsidP="00EF74DE">
            <w:pPr>
              <w:numPr>
                <w:ilvl w:val="3"/>
                <w:numId w:val="5"/>
              </w:numPr>
              <w:spacing w:before="120" w:after="120" w:line="240" w:lineRule="auto"/>
              <w:ind w:left="335" w:hanging="335"/>
              <w:rPr>
                <w:lang w:val="en-US"/>
              </w:rPr>
            </w:pPr>
            <w:r w:rsidRPr="0056497A">
              <w:rPr>
                <w:lang w:val="en-US"/>
              </w:rPr>
              <w:t>Lưu lại thông tin đăng kí</w:t>
            </w:r>
          </w:p>
          <w:p w:rsidR="009F466D" w:rsidRPr="0056497A" w:rsidRDefault="009F466D" w:rsidP="00EF74DE">
            <w:pPr>
              <w:numPr>
                <w:ilvl w:val="3"/>
                <w:numId w:val="5"/>
              </w:numPr>
              <w:spacing w:before="120" w:after="120" w:line="240" w:lineRule="auto"/>
              <w:ind w:left="335" w:hanging="335"/>
              <w:rPr>
                <w:lang w:val="en-US"/>
              </w:rPr>
            </w:pPr>
            <w:r w:rsidRPr="0056497A">
              <w:rPr>
                <w:lang w:val="en-US"/>
              </w:rPr>
              <w:t>Quay lại danh sách đồ án môn học</w:t>
            </w:r>
          </w:p>
        </w:tc>
      </w:tr>
      <w:tr w:rsidR="0056497A" w:rsidTr="0056497A">
        <w:trPr>
          <w:trHeight w:val="70"/>
        </w:trPr>
        <w:tc>
          <w:tcPr>
            <w:tcW w:w="2552" w:type="dxa"/>
          </w:tcPr>
          <w:p w:rsidR="0056497A" w:rsidRPr="00131A88" w:rsidRDefault="0056497A"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56497A" w:rsidRPr="00E269D5" w:rsidRDefault="0056497A" w:rsidP="00EF74DE">
            <w:pPr>
              <w:numPr>
                <w:ilvl w:val="3"/>
                <w:numId w:val="5"/>
              </w:numPr>
              <w:spacing w:before="120" w:after="120" w:line="240" w:lineRule="auto"/>
              <w:ind w:left="335" w:hanging="335"/>
              <w:rPr>
                <w:lang w:val="en-US"/>
              </w:rPr>
            </w:pPr>
            <w:r w:rsidRPr="003112A7">
              <w:rPr>
                <w:rFonts w:eastAsia="Calibri"/>
                <w:bCs/>
                <w:lang w:val="en-US"/>
              </w:rPr>
              <w:t>Chọn</w:t>
            </w:r>
            <w:r>
              <w:rPr>
                <w:lang w:val="en-US"/>
              </w:rPr>
              <w:t xml:space="preserve"> nút “Reset”: xóa hết các thông tin đã nhập</w:t>
            </w:r>
          </w:p>
        </w:tc>
      </w:tr>
    </w:tbl>
    <w:p w:rsidR="000E48F6" w:rsidRPr="000E48F6" w:rsidRDefault="000E48F6" w:rsidP="000E48F6">
      <w:pPr>
        <w:ind w:left="210" w:firstLine="0"/>
        <w:rPr>
          <w:b/>
        </w:rPr>
      </w:pPr>
    </w:p>
    <w:p w:rsidR="00F151B1" w:rsidRDefault="00F151B1" w:rsidP="00EF74DE">
      <w:pPr>
        <w:pStyle w:val="ListParagraph"/>
        <w:numPr>
          <w:ilvl w:val="0"/>
          <w:numId w:val="17"/>
        </w:numPr>
        <w:spacing w:line="360" w:lineRule="auto"/>
        <w:ind w:left="567" w:hanging="357"/>
        <w:rPr>
          <w:b/>
        </w:rPr>
      </w:pPr>
      <w:r>
        <w:rPr>
          <w:b/>
        </w:rPr>
        <w:t xml:space="preserve">Use case </w:t>
      </w:r>
      <w:r w:rsidR="00B35444">
        <w:rPr>
          <w:b/>
        </w:rPr>
        <w:t>quản lý</w:t>
      </w:r>
      <w:r>
        <w:rPr>
          <w:b/>
        </w:rPr>
        <w:t xml:space="preserve"> đồ án</w:t>
      </w:r>
    </w:p>
    <w:p w:rsidR="00D6718F" w:rsidRDefault="00103AED" w:rsidP="00396A24">
      <w:pPr>
        <w:jc w:val="center"/>
        <w:rPr>
          <w:b/>
        </w:rPr>
      </w:pPr>
      <w:r>
        <w:rPr>
          <w:b/>
          <w:noProof/>
          <w:lang w:val="en-US"/>
        </w:rPr>
        <w:drawing>
          <wp:inline distT="0" distB="0" distL="0" distR="0" wp14:anchorId="77D9F4F5" wp14:editId="7F97646B">
            <wp:extent cx="3178334" cy="237172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KhoaLuan_project management_UseCase - Cop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3764" cy="2413088"/>
                    </a:xfrm>
                    <a:prstGeom prst="rect">
                      <a:avLst/>
                    </a:prstGeom>
                  </pic:spPr>
                </pic:pic>
              </a:graphicData>
            </a:graphic>
          </wp:inline>
        </w:drawing>
      </w:r>
    </w:p>
    <w:p w:rsidR="00150ED0" w:rsidRDefault="00150ED0" w:rsidP="00EF74DE">
      <w:pPr>
        <w:widowControl w:val="0"/>
        <w:numPr>
          <w:ilvl w:val="0"/>
          <w:numId w:val="5"/>
        </w:numPr>
        <w:suppressAutoHyphens/>
        <w:spacing w:before="120" w:after="0"/>
        <w:contextualSpacing/>
        <w:rPr>
          <w:b/>
          <w:lang w:val="en-US"/>
        </w:rPr>
      </w:pPr>
      <w:r>
        <w:rPr>
          <w:b/>
          <w:lang w:val="en-US"/>
        </w:rPr>
        <w:t>Xem danh sách đồ án</w:t>
      </w:r>
    </w:p>
    <w:tbl>
      <w:tblPr>
        <w:tblStyle w:val="TableGrid"/>
        <w:tblW w:w="8789" w:type="dxa"/>
        <w:tblLook w:val="04A0" w:firstRow="1" w:lastRow="0" w:firstColumn="1" w:lastColumn="0" w:noHBand="0" w:noVBand="1"/>
      </w:tblPr>
      <w:tblGrid>
        <w:gridCol w:w="2552"/>
        <w:gridCol w:w="6237"/>
      </w:tblGrid>
      <w:tr w:rsidR="009F466D" w:rsidTr="009F466D">
        <w:trPr>
          <w:trHeight w:val="1815"/>
        </w:trPr>
        <w:tc>
          <w:tcPr>
            <w:tcW w:w="2552" w:type="dxa"/>
          </w:tcPr>
          <w:p w:rsidR="009F466D" w:rsidRDefault="009F466D"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9F466D" w:rsidRDefault="009F466D"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Xem danh sách đồ án</w:t>
            </w:r>
          </w:p>
          <w:p w:rsidR="009F466D" w:rsidRPr="00131A88" w:rsidRDefault="009F466D"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sinh viên xem danh sách đồ án mình đã và đang thực hiện</w:t>
            </w:r>
            <w:r>
              <w:rPr>
                <w:lang w:val="en-US"/>
              </w:rPr>
              <w:t>.</w:t>
            </w:r>
          </w:p>
          <w:p w:rsidR="009F466D" w:rsidRDefault="009F466D"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sidRPr="006C4DAB">
              <w:rPr>
                <w:rFonts w:eastAsia="Calibri"/>
                <w:iCs/>
                <w:lang w:val="en-US"/>
              </w:rPr>
              <w:t>thành viên (user)</w:t>
            </w:r>
          </w:p>
        </w:tc>
      </w:tr>
      <w:tr w:rsidR="006C4DAB" w:rsidTr="00BF4230">
        <w:trPr>
          <w:trHeight w:val="231"/>
        </w:trPr>
        <w:tc>
          <w:tcPr>
            <w:tcW w:w="2552" w:type="dxa"/>
          </w:tcPr>
          <w:p w:rsidR="006C4DAB" w:rsidRPr="00131A88" w:rsidRDefault="006C4DAB"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6C4DAB" w:rsidRPr="00131A88" w:rsidRDefault="006C4DAB" w:rsidP="00BF4230">
            <w:pPr>
              <w:spacing w:before="120" w:after="120" w:line="240" w:lineRule="auto"/>
              <w:ind w:left="426" w:hanging="397"/>
              <w:rPr>
                <w:rFonts w:eastAsia="Calibri"/>
                <w:bCs/>
                <w:i/>
                <w:iCs/>
                <w:lang w:val="en-US"/>
              </w:rPr>
            </w:pPr>
          </w:p>
        </w:tc>
        <w:tc>
          <w:tcPr>
            <w:tcW w:w="6237" w:type="dxa"/>
          </w:tcPr>
          <w:p w:rsidR="006C4DAB" w:rsidRPr="00FB7484" w:rsidRDefault="006C4DAB"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00EE0052" w:rsidRPr="00340ADA">
              <w:rPr>
                <w:lang w:val="en-US"/>
              </w:rPr>
              <w:t>là thành viên đã đăng nhập vào mạng xã hội, đang ở trang cá nhân</w:t>
            </w:r>
            <w:r w:rsidRPr="00FB7484">
              <w:rPr>
                <w:rFonts w:eastAsia="Calibri"/>
                <w:iCs/>
                <w:lang w:val="en-US"/>
              </w:rPr>
              <w:t>.</w:t>
            </w:r>
          </w:p>
        </w:tc>
      </w:tr>
      <w:tr w:rsidR="009F466D" w:rsidTr="009F466D">
        <w:trPr>
          <w:trHeight w:val="1146"/>
        </w:trPr>
        <w:tc>
          <w:tcPr>
            <w:tcW w:w="2552" w:type="dxa"/>
          </w:tcPr>
          <w:p w:rsidR="009F466D" w:rsidRPr="009A3838" w:rsidRDefault="009F466D" w:rsidP="006420AB">
            <w:pPr>
              <w:spacing w:before="120" w:after="120" w:line="240" w:lineRule="auto"/>
              <w:ind w:left="426" w:hanging="397"/>
              <w:rPr>
                <w:rFonts w:eastAsia="Calibri"/>
                <w:bCs/>
                <w:lang w:val="en-US"/>
              </w:rPr>
            </w:pPr>
            <w:r w:rsidRPr="009A3838">
              <w:rPr>
                <w:rFonts w:eastAsia="Calibri"/>
                <w:bCs/>
                <w:lang w:val="en-US"/>
              </w:rPr>
              <w:lastRenderedPageBreak/>
              <w:t>Dòng sự kiện chính</w:t>
            </w:r>
          </w:p>
        </w:tc>
        <w:tc>
          <w:tcPr>
            <w:tcW w:w="6237" w:type="dxa"/>
          </w:tcPr>
          <w:p w:rsidR="009F466D" w:rsidRPr="006420AB" w:rsidRDefault="009F466D" w:rsidP="00EF74DE">
            <w:pPr>
              <w:numPr>
                <w:ilvl w:val="3"/>
                <w:numId w:val="5"/>
              </w:numPr>
              <w:spacing w:before="120" w:after="120" w:line="240" w:lineRule="auto"/>
              <w:ind w:left="335" w:hanging="335"/>
              <w:rPr>
                <w:rFonts w:eastAsia="Calibri"/>
                <w:bCs/>
                <w:lang w:val="en-US"/>
              </w:rPr>
            </w:pPr>
            <w:r w:rsidRPr="00FB12A7">
              <w:rPr>
                <w:rFonts w:eastAsia="Calibri"/>
                <w:bCs/>
                <w:lang w:val="en-US"/>
              </w:rPr>
              <w:t>Chọn nút “List project” (Danh sách đồ án)</w:t>
            </w:r>
          </w:p>
          <w:p w:rsidR="009F466D" w:rsidRPr="006420AB" w:rsidRDefault="009F466D" w:rsidP="00EF74DE">
            <w:pPr>
              <w:numPr>
                <w:ilvl w:val="3"/>
                <w:numId w:val="5"/>
              </w:numPr>
              <w:spacing w:before="120" w:after="120" w:line="240" w:lineRule="auto"/>
              <w:ind w:left="335" w:hanging="335"/>
              <w:rPr>
                <w:rFonts w:eastAsia="Calibri"/>
                <w:bCs/>
                <w:lang w:val="en-US"/>
              </w:rPr>
            </w:pPr>
            <w:r w:rsidRPr="00FB12A7">
              <w:rPr>
                <w:rFonts w:eastAsia="Calibri"/>
                <w:bCs/>
                <w:lang w:val="en-US"/>
              </w:rPr>
              <w:t>Chuy</w:t>
            </w:r>
            <w:r w:rsidRPr="006420AB">
              <w:rPr>
                <w:rFonts w:eastAsia="Calibri"/>
                <w:bCs/>
                <w:lang w:val="en-US"/>
              </w:rPr>
              <w:t>ển đến trang danh sách đồ án môn học</w:t>
            </w:r>
          </w:p>
        </w:tc>
      </w:tr>
      <w:tr w:rsidR="006C4DAB" w:rsidTr="00BF4230">
        <w:trPr>
          <w:trHeight w:val="70"/>
        </w:trPr>
        <w:tc>
          <w:tcPr>
            <w:tcW w:w="2552" w:type="dxa"/>
          </w:tcPr>
          <w:p w:rsidR="006C4DAB" w:rsidRPr="00131A88" w:rsidRDefault="006C4DAB"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6C4DAB" w:rsidRPr="00E269D5" w:rsidRDefault="006420AB" w:rsidP="00EF74DE">
            <w:pPr>
              <w:numPr>
                <w:ilvl w:val="3"/>
                <w:numId w:val="5"/>
              </w:numPr>
              <w:spacing w:before="120" w:after="120" w:line="240" w:lineRule="auto"/>
              <w:ind w:left="335" w:hanging="335"/>
              <w:rPr>
                <w:lang w:val="en-US"/>
              </w:rPr>
            </w:pPr>
            <w:r>
              <w:rPr>
                <w:lang w:val="en-US"/>
              </w:rPr>
              <w:t>Không có</w:t>
            </w:r>
          </w:p>
        </w:tc>
      </w:tr>
    </w:tbl>
    <w:p w:rsidR="00C03C21" w:rsidRDefault="00103AED" w:rsidP="000305A1">
      <w:pPr>
        <w:pStyle w:val="AVVV"/>
      </w:pPr>
      <w:r>
        <w:t>Nộp bài</w:t>
      </w:r>
    </w:p>
    <w:tbl>
      <w:tblPr>
        <w:tblStyle w:val="TableGrid"/>
        <w:tblW w:w="8789" w:type="dxa"/>
        <w:tblLook w:val="04A0" w:firstRow="1" w:lastRow="0" w:firstColumn="1" w:lastColumn="0" w:noHBand="0" w:noVBand="1"/>
      </w:tblPr>
      <w:tblGrid>
        <w:gridCol w:w="2552"/>
        <w:gridCol w:w="6237"/>
      </w:tblGrid>
      <w:tr w:rsidR="009F466D" w:rsidTr="009F466D">
        <w:trPr>
          <w:trHeight w:val="1857"/>
        </w:trPr>
        <w:tc>
          <w:tcPr>
            <w:tcW w:w="2552" w:type="dxa"/>
          </w:tcPr>
          <w:p w:rsidR="009F466D" w:rsidRDefault="009F466D"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9F466D" w:rsidRDefault="009F466D"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Nộp bài</w:t>
            </w:r>
          </w:p>
          <w:p w:rsidR="009F466D" w:rsidRPr="00131A88" w:rsidRDefault="009F466D"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sinh viên nộp bài tập được giáo viên giao</w:t>
            </w:r>
            <w:r>
              <w:rPr>
                <w:lang w:val="en-US"/>
              </w:rPr>
              <w:t>.</w:t>
            </w:r>
          </w:p>
          <w:p w:rsidR="009F466D" w:rsidRDefault="009F466D"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Pr>
                <w:rFonts w:eastAsia="Calibri"/>
                <w:iCs/>
                <w:lang w:val="en-US"/>
              </w:rPr>
              <w:t>Sinh viên</w:t>
            </w:r>
          </w:p>
        </w:tc>
      </w:tr>
      <w:tr w:rsidR="00195BC7" w:rsidTr="00BF4230">
        <w:trPr>
          <w:trHeight w:val="231"/>
        </w:trPr>
        <w:tc>
          <w:tcPr>
            <w:tcW w:w="2552" w:type="dxa"/>
          </w:tcPr>
          <w:p w:rsidR="00195BC7" w:rsidRPr="00131A88" w:rsidRDefault="00195BC7"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195BC7" w:rsidRPr="00131A88" w:rsidRDefault="00195BC7" w:rsidP="00BF4230">
            <w:pPr>
              <w:spacing w:before="120" w:after="120" w:line="240" w:lineRule="auto"/>
              <w:ind w:left="426" w:hanging="397"/>
              <w:rPr>
                <w:rFonts w:eastAsia="Calibri"/>
                <w:bCs/>
                <w:i/>
                <w:iCs/>
                <w:lang w:val="en-US"/>
              </w:rPr>
            </w:pPr>
          </w:p>
        </w:tc>
        <w:tc>
          <w:tcPr>
            <w:tcW w:w="6237" w:type="dxa"/>
          </w:tcPr>
          <w:p w:rsidR="00195BC7" w:rsidRPr="00FB7484" w:rsidRDefault="00195BC7"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Pr="00340ADA">
              <w:rPr>
                <w:lang w:val="en-US"/>
              </w:rPr>
              <w:t>là thành viên đã đăng nhập vào mạng xã hội, thành viên là sinh viên và đang ở trang danh sách đồ án</w:t>
            </w:r>
            <w:r w:rsidRPr="00FB7484">
              <w:rPr>
                <w:rFonts w:eastAsia="Calibri"/>
                <w:iCs/>
                <w:lang w:val="en-US"/>
              </w:rPr>
              <w:t>.</w:t>
            </w:r>
          </w:p>
        </w:tc>
      </w:tr>
      <w:tr w:rsidR="009F466D" w:rsidTr="009F466D">
        <w:trPr>
          <w:trHeight w:val="2427"/>
        </w:trPr>
        <w:tc>
          <w:tcPr>
            <w:tcW w:w="2552" w:type="dxa"/>
          </w:tcPr>
          <w:p w:rsidR="009F466D" w:rsidRPr="009A3838" w:rsidRDefault="009F466D" w:rsidP="00D80CC6">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F466D" w:rsidRPr="00D80CC6" w:rsidRDefault="009F466D" w:rsidP="00EF74DE">
            <w:pPr>
              <w:numPr>
                <w:ilvl w:val="3"/>
                <w:numId w:val="5"/>
              </w:numPr>
              <w:spacing w:before="120" w:after="120" w:line="240" w:lineRule="auto"/>
              <w:ind w:left="335" w:hanging="335"/>
              <w:rPr>
                <w:lang w:val="en-US"/>
              </w:rPr>
            </w:pPr>
            <w:r w:rsidRPr="00D80CC6">
              <w:rPr>
                <w:lang w:val="en-US"/>
              </w:rPr>
              <w:t>Chọn nút án “Submit” (Nộp bài)</w:t>
            </w:r>
          </w:p>
          <w:p w:rsidR="009F466D" w:rsidRPr="00D80CC6" w:rsidRDefault="009F466D" w:rsidP="00EF74DE">
            <w:pPr>
              <w:numPr>
                <w:ilvl w:val="3"/>
                <w:numId w:val="5"/>
              </w:numPr>
              <w:spacing w:before="120" w:after="120" w:line="240" w:lineRule="auto"/>
              <w:ind w:left="335" w:hanging="335"/>
              <w:rPr>
                <w:lang w:val="en-US"/>
              </w:rPr>
            </w:pPr>
            <w:r w:rsidRPr="00D80CC6">
              <w:rPr>
                <w:lang w:val="en-US"/>
              </w:rPr>
              <w:t>Điển đường dẫn bài làm hoặc upload tập tin bài làm</w:t>
            </w:r>
          </w:p>
          <w:p w:rsidR="009F466D" w:rsidRPr="00D80CC6" w:rsidRDefault="009F466D" w:rsidP="00EF74DE">
            <w:pPr>
              <w:numPr>
                <w:ilvl w:val="3"/>
                <w:numId w:val="5"/>
              </w:numPr>
              <w:spacing w:before="120" w:after="120" w:line="240" w:lineRule="auto"/>
              <w:ind w:left="335" w:hanging="335"/>
              <w:rPr>
                <w:lang w:val="en-US"/>
              </w:rPr>
            </w:pPr>
            <w:r w:rsidRPr="00D80CC6">
              <w:rPr>
                <w:lang w:val="en-US"/>
              </w:rPr>
              <w:t>Điền ghi chú nếu cần</w:t>
            </w:r>
          </w:p>
          <w:p w:rsidR="009F466D" w:rsidRPr="00D80CC6" w:rsidRDefault="009F466D" w:rsidP="00EF74DE">
            <w:pPr>
              <w:numPr>
                <w:ilvl w:val="3"/>
                <w:numId w:val="5"/>
              </w:numPr>
              <w:spacing w:before="120" w:after="120" w:line="240" w:lineRule="auto"/>
              <w:ind w:left="335" w:hanging="335"/>
              <w:rPr>
                <w:lang w:val="en-US"/>
              </w:rPr>
            </w:pPr>
            <w:r w:rsidRPr="00D80CC6">
              <w:rPr>
                <w:lang w:val="en-US"/>
              </w:rPr>
              <w:t>Chọn nút “Save”</w:t>
            </w:r>
          </w:p>
          <w:p w:rsidR="009F466D" w:rsidRPr="00D80CC6" w:rsidRDefault="009F466D" w:rsidP="00EF74DE">
            <w:pPr>
              <w:numPr>
                <w:ilvl w:val="3"/>
                <w:numId w:val="5"/>
              </w:numPr>
              <w:spacing w:before="120" w:after="120" w:line="240" w:lineRule="auto"/>
              <w:ind w:left="335" w:hanging="335"/>
              <w:rPr>
                <w:lang w:val="en-US"/>
              </w:rPr>
            </w:pPr>
            <w:r w:rsidRPr="00D80CC6">
              <w:rPr>
                <w:lang w:val="en-US"/>
              </w:rPr>
              <w:t>Lưu lại thông tin bài nộp</w:t>
            </w:r>
          </w:p>
        </w:tc>
      </w:tr>
      <w:tr w:rsidR="00195BC7" w:rsidTr="009F466D">
        <w:trPr>
          <w:trHeight w:val="800"/>
        </w:trPr>
        <w:tc>
          <w:tcPr>
            <w:tcW w:w="2552" w:type="dxa"/>
          </w:tcPr>
          <w:p w:rsidR="00195BC7" w:rsidRPr="00131A88" w:rsidRDefault="00195BC7"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195BC7" w:rsidRPr="00E269D5" w:rsidRDefault="00D80CC6" w:rsidP="00EF74DE">
            <w:pPr>
              <w:numPr>
                <w:ilvl w:val="3"/>
                <w:numId w:val="5"/>
              </w:numPr>
              <w:spacing w:before="120" w:after="120" w:line="240" w:lineRule="auto"/>
              <w:ind w:left="335" w:hanging="335"/>
              <w:rPr>
                <w:lang w:val="en-US"/>
              </w:rPr>
            </w:pPr>
            <w:r w:rsidRPr="003112A7">
              <w:rPr>
                <w:rFonts w:eastAsia="Calibri"/>
                <w:bCs/>
                <w:lang w:val="en-US"/>
              </w:rPr>
              <w:t>Chọn</w:t>
            </w:r>
            <w:r>
              <w:rPr>
                <w:lang w:val="en-US"/>
              </w:rPr>
              <w:t xml:space="preserve"> nút Reset: xóa hết thông tin đã nhập</w:t>
            </w:r>
          </w:p>
        </w:tc>
      </w:tr>
    </w:tbl>
    <w:p w:rsidR="00D80CC6" w:rsidRDefault="00D80CC6" w:rsidP="00D80CC6"/>
    <w:p w:rsidR="006F577B" w:rsidRPr="006F577B" w:rsidRDefault="00C25005" w:rsidP="00EF74DE">
      <w:pPr>
        <w:pStyle w:val="ListParagraph"/>
        <w:numPr>
          <w:ilvl w:val="0"/>
          <w:numId w:val="24"/>
        </w:numPr>
        <w:spacing w:line="276" w:lineRule="auto"/>
      </w:pPr>
      <w:r w:rsidRPr="006F577B">
        <w:rPr>
          <w:b/>
        </w:rPr>
        <w:t>Use case tạo sửa thông tin CV điện tử</w:t>
      </w:r>
    </w:p>
    <w:p w:rsidR="00C25005" w:rsidRPr="007F71C5" w:rsidRDefault="006F577B" w:rsidP="006F577B">
      <w:pPr>
        <w:pStyle w:val="ListParagraph"/>
        <w:spacing w:line="276" w:lineRule="auto"/>
        <w:ind w:firstLine="0"/>
        <w:jc w:val="center"/>
      </w:pPr>
      <w:r w:rsidRPr="00131A88">
        <w:rPr>
          <w:noProof/>
        </w:rPr>
        <w:drawing>
          <wp:inline distT="0" distB="0" distL="0" distR="0" wp14:anchorId="0F755EF6" wp14:editId="24C8B3FF">
            <wp:extent cx="3063456" cy="22860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aLuan_CV_Use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3210" cy="2293278"/>
                    </a:xfrm>
                    <a:prstGeom prst="rect">
                      <a:avLst/>
                    </a:prstGeom>
                  </pic:spPr>
                </pic:pic>
              </a:graphicData>
            </a:graphic>
          </wp:inline>
        </w:drawing>
      </w:r>
    </w:p>
    <w:p w:rsidR="00783037" w:rsidRDefault="00783037" w:rsidP="00EF74DE">
      <w:pPr>
        <w:numPr>
          <w:ilvl w:val="0"/>
          <w:numId w:val="5"/>
        </w:numPr>
        <w:rPr>
          <w:rFonts w:eastAsia="Calibri" w:cs="Times New Roman"/>
          <w:b/>
          <w:lang w:val="en-US"/>
        </w:rPr>
      </w:pPr>
      <w:r w:rsidRPr="00131A88">
        <w:rPr>
          <w:rFonts w:eastAsia="Calibri" w:cs="Times New Roman"/>
          <w:b/>
          <w:lang w:val="en-US"/>
        </w:rPr>
        <w:lastRenderedPageBreak/>
        <w:t>Cập nhật thông tin cá nhân</w:t>
      </w:r>
    </w:p>
    <w:tbl>
      <w:tblPr>
        <w:tblStyle w:val="TableGrid"/>
        <w:tblW w:w="8789" w:type="dxa"/>
        <w:tblLook w:val="04A0" w:firstRow="1" w:lastRow="0" w:firstColumn="1" w:lastColumn="0" w:noHBand="0" w:noVBand="1"/>
      </w:tblPr>
      <w:tblGrid>
        <w:gridCol w:w="2552"/>
        <w:gridCol w:w="6237"/>
      </w:tblGrid>
      <w:tr w:rsidR="001E6085" w:rsidTr="001E6085">
        <w:trPr>
          <w:trHeight w:val="1633"/>
        </w:trPr>
        <w:tc>
          <w:tcPr>
            <w:tcW w:w="2552" w:type="dxa"/>
          </w:tcPr>
          <w:p w:rsidR="001E6085" w:rsidRDefault="001E6085"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1E6085" w:rsidRDefault="001E6085"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lang w:val="en-US"/>
              </w:rPr>
              <w:t>Cập nhật thông tin cá nhân</w:t>
            </w:r>
          </w:p>
          <w:p w:rsidR="001E6085" w:rsidRPr="00131A88" w:rsidRDefault="001E6085"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sidRPr="00340ADA">
              <w:rPr>
                <w:lang w:val="en-US"/>
              </w:rPr>
              <w:t>Use case này cho phép người dùng cập nhật lại thông tin cá nhân trong CV điện tử</w:t>
            </w:r>
            <w:r>
              <w:rPr>
                <w:lang w:val="en-US"/>
              </w:rPr>
              <w:t>.</w:t>
            </w:r>
          </w:p>
          <w:p w:rsidR="001E6085" w:rsidRDefault="001E6085"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Pr>
                <w:rFonts w:eastAsia="Calibri"/>
                <w:iCs/>
                <w:lang w:val="en-US"/>
              </w:rPr>
              <w:t>Sinh viên</w:t>
            </w:r>
          </w:p>
        </w:tc>
      </w:tr>
      <w:tr w:rsidR="00F5060A" w:rsidTr="00BF4230">
        <w:trPr>
          <w:trHeight w:val="231"/>
        </w:trPr>
        <w:tc>
          <w:tcPr>
            <w:tcW w:w="2552" w:type="dxa"/>
          </w:tcPr>
          <w:p w:rsidR="00F5060A" w:rsidRPr="00131A88" w:rsidRDefault="00F5060A"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F5060A" w:rsidRPr="00131A88" w:rsidRDefault="00F5060A" w:rsidP="00BF4230">
            <w:pPr>
              <w:spacing w:before="120" w:after="120" w:line="240" w:lineRule="auto"/>
              <w:ind w:left="426" w:hanging="397"/>
              <w:rPr>
                <w:rFonts w:eastAsia="Calibri"/>
                <w:bCs/>
                <w:i/>
                <w:iCs/>
                <w:lang w:val="en-US"/>
              </w:rPr>
            </w:pPr>
          </w:p>
        </w:tc>
        <w:tc>
          <w:tcPr>
            <w:tcW w:w="6237" w:type="dxa"/>
          </w:tcPr>
          <w:p w:rsidR="00F5060A" w:rsidRPr="00FB7484" w:rsidRDefault="00F5060A"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FB7484">
              <w:rPr>
                <w:rFonts w:eastAsia="Calibri"/>
                <w:i/>
                <w:iCs/>
                <w:lang w:val="en-US"/>
              </w:rPr>
              <w:t xml:space="preserve">: </w:t>
            </w:r>
            <w:r w:rsidRPr="00340ADA">
              <w:rPr>
                <w:lang w:val="en-US"/>
              </w:rPr>
              <w:t>là thành viên đã đăng nhập vào mạng xã hội, là chủ của CV điện tử và đang ở trang CV điện tử</w:t>
            </w:r>
            <w:r w:rsidRPr="00FB7484">
              <w:rPr>
                <w:rFonts w:eastAsia="Calibri"/>
                <w:iCs/>
                <w:lang w:val="en-US"/>
              </w:rPr>
              <w:t>.</w:t>
            </w:r>
          </w:p>
        </w:tc>
      </w:tr>
      <w:tr w:rsidR="001E6085" w:rsidTr="001E6085">
        <w:trPr>
          <w:trHeight w:val="2346"/>
        </w:trPr>
        <w:tc>
          <w:tcPr>
            <w:tcW w:w="2552" w:type="dxa"/>
          </w:tcPr>
          <w:p w:rsidR="001E6085" w:rsidRPr="009A3838" w:rsidRDefault="001E6085" w:rsidP="00F5060A">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1E6085" w:rsidRPr="00F5060A" w:rsidRDefault="001E6085" w:rsidP="00EF74DE">
            <w:pPr>
              <w:numPr>
                <w:ilvl w:val="3"/>
                <w:numId w:val="5"/>
              </w:numPr>
              <w:spacing w:before="120" w:after="120" w:line="240" w:lineRule="auto"/>
              <w:ind w:left="335" w:hanging="335"/>
              <w:rPr>
                <w:lang w:val="en-US"/>
              </w:rPr>
            </w:pPr>
            <w:r w:rsidRPr="00F5060A">
              <w:rPr>
                <w:lang w:val="en-US"/>
              </w:rPr>
              <w:t>Chọn thẻ Thông tin cá nhân (Personal Details)</w:t>
            </w:r>
          </w:p>
          <w:p w:rsidR="001E6085" w:rsidRPr="00F5060A" w:rsidRDefault="001E6085" w:rsidP="00EF74DE">
            <w:pPr>
              <w:numPr>
                <w:ilvl w:val="3"/>
                <w:numId w:val="5"/>
              </w:numPr>
              <w:spacing w:before="120" w:after="120" w:line="240" w:lineRule="auto"/>
              <w:ind w:left="335" w:hanging="335"/>
              <w:rPr>
                <w:lang w:val="en-US"/>
              </w:rPr>
            </w:pPr>
            <w:r w:rsidRPr="00F5060A">
              <w:rPr>
                <w:lang w:val="en-US"/>
              </w:rPr>
              <w:t>Nhấn nút Cập nhật thông tin ( Edit Personal Details)</w:t>
            </w:r>
          </w:p>
          <w:p w:rsidR="001E6085" w:rsidRPr="00F5060A" w:rsidRDefault="001E6085" w:rsidP="00EF74DE">
            <w:pPr>
              <w:numPr>
                <w:ilvl w:val="3"/>
                <w:numId w:val="5"/>
              </w:numPr>
              <w:spacing w:before="120" w:after="120" w:line="240" w:lineRule="auto"/>
              <w:ind w:left="335" w:hanging="335"/>
              <w:rPr>
                <w:lang w:val="en-US"/>
              </w:rPr>
            </w:pPr>
            <w:r w:rsidRPr="00F5060A">
              <w:rPr>
                <w:lang w:val="en-US"/>
              </w:rPr>
              <w:t>Nhập thông tin cá nhân</w:t>
            </w:r>
          </w:p>
          <w:p w:rsidR="001E6085" w:rsidRPr="00F5060A" w:rsidRDefault="001E6085" w:rsidP="00EF74DE">
            <w:pPr>
              <w:numPr>
                <w:ilvl w:val="3"/>
                <w:numId w:val="5"/>
              </w:numPr>
              <w:spacing w:before="120" w:after="120" w:line="240" w:lineRule="auto"/>
              <w:ind w:left="335" w:hanging="335"/>
              <w:rPr>
                <w:lang w:val="en-US"/>
              </w:rPr>
            </w:pPr>
            <w:r w:rsidRPr="00F5060A">
              <w:rPr>
                <w:lang w:val="en-US"/>
              </w:rPr>
              <w:t>Chọn nút Save</w:t>
            </w:r>
          </w:p>
          <w:p w:rsidR="001E6085" w:rsidRPr="00F5060A" w:rsidRDefault="001E6085" w:rsidP="00EF74DE">
            <w:pPr>
              <w:numPr>
                <w:ilvl w:val="3"/>
                <w:numId w:val="5"/>
              </w:numPr>
              <w:spacing w:before="120" w:after="120" w:line="240" w:lineRule="auto"/>
              <w:ind w:left="335" w:hanging="335"/>
              <w:rPr>
                <w:lang w:val="en-US"/>
              </w:rPr>
            </w:pPr>
            <w:r w:rsidRPr="00F5060A">
              <w:rPr>
                <w:lang w:val="en-US"/>
              </w:rPr>
              <w:t>Lưu lại thông tin và quay lại trang CV điện tử</w:t>
            </w:r>
          </w:p>
        </w:tc>
      </w:tr>
      <w:tr w:rsidR="00F5060A" w:rsidTr="00BF4230">
        <w:trPr>
          <w:trHeight w:val="70"/>
        </w:trPr>
        <w:tc>
          <w:tcPr>
            <w:tcW w:w="2552" w:type="dxa"/>
          </w:tcPr>
          <w:p w:rsidR="00F5060A" w:rsidRPr="00131A88" w:rsidRDefault="00F5060A"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F5060A" w:rsidRPr="00E269D5" w:rsidRDefault="00F5060A" w:rsidP="00EF74DE">
            <w:pPr>
              <w:numPr>
                <w:ilvl w:val="3"/>
                <w:numId w:val="5"/>
              </w:numPr>
              <w:spacing w:before="120" w:after="120" w:line="240" w:lineRule="auto"/>
              <w:ind w:left="335" w:hanging="335"/>
              <w:rPr>
                <w:lang w:val="en-US"/>
              </w:rPr>
            </w:pPr>
            <w:r w:rsidRPr="00131A88">
              <w:rPr>
                <w:lang w:val="en-US"/>
              </w:rPr>
              <w:t xml:space="preserve">Nhập thiếu </w:t>
            </w:r>
            <w:r w:rsidRPr="003112A7">
              <w:rPr>
                <w:rFonts w:eastAsia="Calibri"/>
                <w:bCs/>
                <w:lang w:val="en-US"/>
              </w:rPr>
              <w:t>thông</w:t>
            </w:r>
            <w:r w:rsidRPr="00131A88">
              <w:rPr>
                <w:lang w:val="en-US"/>
              </w:rPr>
              <w:t xml:space="preserve"> tin: thông báo với người dùng nhập lại thông tin còn thiếu</w:t>
            </w:r>
            <w:r>
              <w:rPr>
                <w:lang w:val="en-US"/>
              </w:rPr>
              <w:t>.</w:t>
            </w:r>
          </w:p>
        </w:tc>
      </w:tr>
    </w:tbl>
    <w:p w:rsidR="006F577B" w:rsidRDefault="006F577B" w:rsidP="006F577B">
      <w:pPr>
        <w:ind w:left="1440" w:firstLine="0"/>
        <w:rPr>
          <w:rFonts w:eastAsia="Calibri" w:cs="Times New Roman"/>
          <w:b/>
          <w:lang w:val="en-US"/>
        </w:rPr>
      </w:pPr>
    </w:p>
    <w:p w:rsidR="00155011" w:rsidRPr="006F577B" w:rsidRDefault="00155011" w:rsidP="00EF74DE">
      <w:pPr>
        <w:numPr>
          <w:ilvl w:val="0"/>
          <w:numId w:val="5"/>
        </w:numPr>
        <w:rPr>
          <w:rFonts w:eastAsia="Calibri" w:cs="Times New Roman"/>
          <w:b/>
          <w:lang w:val="en-US"/>
        </w:rPr>
      </w:pPr>
      <w:r w:rsidRPr="006F577B">
        <w:rPr>
          <w:rFonts w:eastAsia="Calibri" w:cs="Times New Roman"/>
          <w:b/>
          <w:lang w:val="en-US"/>
        </w:rPr>
        <w:t>Thêm kĩ năng</w:t>
      </w:r>
    </w:p>
    <w:tbl>
      <w:tblPr>
        <w:tblStyle w:val="TableGrid"/>
        <w:tblW w:w="8789" w:type="dxa"/>
        <w:tblLook w:val="04A0" w:firstRow="1" w:lastRow="0" w:firstColumn="1" w:lastColumn="0" w:noHBand="0" w:noVBand="1"/>
      </w:tblPr>
      <w:tblGrid>
        <w:gridCol w:w="2552"/>
        <w:gridCol w:w="6237"/>
      </w:tblGrid>
      <w:tr w:rsidR="001E6085" w:rsidTr="001E6085">
        <w:trPr>
          <w:trHeight w:val="1606"/>
        </w:trPr>
        <w:tc>
          <w:tcPr>
            <w:tcW w:w="2552" w:type="dxa"/>
          </w:tcPr>
          <w:p w:rsidR="001E6085" w:rsidRDefault="001E6085"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1E6085" w:rsidRDefault="001E6085"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rFonts w:eastAsia="Calibri"/>
                <w:iCs/>
                <w:spacing w:val="-4"/>
                <w:lang w:val="en-US"/>
              </w:rPr>
              <w:t>Thêm kĩ năng</w:t>
            </w:r>
          </w:p>
          <w:p w:rsidR="001E6085" w:rsidRPr="00131A88" w:rsidRDefault="001E6085"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Pr>
                <w:rFonts w:eastAsia="Calibri"/>
                <w:iCs/>
                <w:spacing w:val="-4"/>
                <w:lang w:val="en-US"/>
              </w:rPr>
              <w:t>U</w:t>
            </w:r>
            <w:r w:rsidRPr="00340ADA">
              <w:rPr>
                <w:rFonts w:eastAsia="Calibri"/>
                <w:iCs/>
                <w:spacing w:val="-4"/>
                <w:lang w:val="en-US"/>
              </w:rPr>
              <w:t>se case này cho phép người dùng thêm mới một kĩ năng mới  vào danh sách kĩ năng hiện có</w:t>
            </w:r>
            <w:r>
              <w:rPr>
                <w:lang w:val="en-US"/>
              </w:rPr>
              <w:t>.</w:t>
            </w:r>
          </w:p>
          <w:p w:rsidR="001E6085" w:rsidRDefault="001E6085"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Pr>
                <w:rFonts w:eastAsia="Calibri"/>
                <w:iCs/>
                <w:spacing w:val="-4"/>
                <w:lang w:val="en-US"/>
              </w:rPr>
              <w:t>N</w:t>
            </w:r>
            <w:r w:rsidRPr="00340ADA">
              <w:rPr>
                <w:rFonts w:eastAsia="Calibri"/>
                <w:iCs/>
                <w:spacing w:val="-4"/>
                <w:lang w:val="en-US"/>
              </w:rPr>
              <w:t>gười</w:t>
            </w:r>
            <w:r w:rsidRPr="00131A88">
              <w:rPr>
                <w:rFonts w:eastAsia="Calibri"/>
                <w:iCs/>
                <w:lang w:val="en-US"/>
              </w:rPr>
              <w:t xml:space="preserve"> dùng (User)</w:t>
            </w:r>
          </w:p>
        </w:tc>
      </w:tr>
      <w:tr w:rsidR="007C7BBD" w:rsidTr="00BF4230">
        <w:trPr>
          <w:trHeight w:val="231"/>
        </w:trPr>
        <w:tc>
          <w:tcPr>
            <w:tcW w:w="2552" w:type="dxa"/>
          </w:tcPr>
          <w:p w:rsidR="007C7BBD" w:rsidRPr="00131A88" w:rsidRDefault="007C7BBD"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7C7BBD" w:rsidRPr="00131A88" w:rsidRDefault="007C7BBD" w:rsidP="00BF4230">
            <w:pPr>
              <w:spacing w:before="120" w:after="120" w:line="240" w:lineRule="auto"/>
              <w:ind w:left="426" w:hanging="397"/>
              <w:rPr>
                <w:rFonts w:eastAsia="Calibri"/>
                <w:bCs/>
                <w:i/>
                <w:iCs/>
                <w:lang w:val="en-US"/>
              </w:rPr>
            </w:pPr>
          </w:p>
        </w:tc>
        <w:tc>
          <w:tcPr>
            <w:tcW w:w="6237" w:type="dxa"/>
          </w:tcPr>
          <w:p w:rsidR="007C7BBD" w:rsidRPr="00FB7484" w:rsidRDefault="007C7BBD"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009E0714" w:rsidRPr="00131A88">
              <w:rPr>
                <w:rFonts w:eastAsia="Calibri"/>
                <w:iCs/>
                <w:lang w:val="en-US"/>
              </w:rPr>
              <w:t xml:space="preserve"> là thành viên đã đăng nhập vào </w:t>
            </w:r>
            <w:r w:rsidR="009E0714" w:rsidRPr="00340ADA">
              <w:rPr>
                <w:rFonts w:eastAsia="Calibri"/>
                <w:iCs/>
                <w:spacing w:val="-4"/>
                <w:lang w:val="en-US"/>
              </w:rPr>
              <w:t>mạng xã hội, là chủ của CV điện tử và đang ở trang CV điện tử</w:t>
            </w:r>
            <w:r w:rsidRPr="00FB7484">
              <w:rPr>
                <w:rFonts w:eastAsia="Calibri"/>
                <w:iCs/>
                <w:lang w:val="en-US"/>
              </w:rPr>
              <w:t>.</w:t>
            </w:r>
          </w:p>
        </w:tc>
      </w:tr>
      <w:tr w:rsidR="001E6085" w:rsidTr="001E6085">
        <w:trPr>
          <w:trHeight w:val="2317"/>
        </w:trPr>
        <w:tc>
          <w:tcPr>
            <w:tcW w:w="2552" w:type="dxa"/>
          </w:tcPr>
          <w:p w:rsidR="001E6085" w:rsidRPr="009A3838" w:rsidRDefault="001E6085" w:rsidP="0021149F">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1E6085" w:rsidRPr="0021149F" w:rsidRDefault="001E6085" w:rsidP="00EF74DE">
            <w:pPr>
              <w:numPr>
                <w:ilvl w:val="3"/>
                <w:numId w:val="5"/>
              </w:numPr>
              <w:spacing w:before="120" w:after="120" w:line="240" w:lineRule="auto"/>
              <w:ind w:left="335" w:hanging="335"/>
              <w:rPr>
                <w:lang w:val="en-US"/>
              </w:rPr>
            </w:pPr>
            <w:r w:rsidRPr="0021149F">
              <w:rPr>
                <w:lang w:val="en-US"/>
              </w:rPr>
              <w:t>Chọn nút Thêm kĩ năng (Add skill)</w:t>
            </w:r>
          </w:p>
          <w:p w:rsidR="001E6085" w:rsidRPr="0021149F" w:rsidRDefault="001E6085" w:rsidP="00EF74DE">
            <w:pPr>
              <w:numPr>
                <w:ilvl w:val="3"/>
                <w:numId w:val="5"/>
              </w:numPr>
              <w:spacing w:before="120" w:after="120" w:line="240" w:lineRule="auto"/>
              <w:ind w:left="335" w:hanging="335"/>
              <w:rPr>
                <w:lang w:val="en-US"/>
              </w:rPr>
            </w:pPr>
            <w:r w:rsidRPr="0021149F">
              <w:rPr>
                <w:lang w:val="en-US"/>
              </w:rPr>
              <w:t>Nhập thông tin của kĩ năng</w:t>
            </w:r>
          </w:p>
          <w:p w:rsidR="001E6085" w:rsidRPr="0021149F" w:rsidRDefault="001E6085" w:rsidP="00EF74DE">
            <w:pPr>
              <w:numPr>
                <w:ilvl w:val="3"/>
                <w:numId w:val="5"/>
              </w:numPr>
              <w:spacing w:before="120" w:after="120" w:line="240" w:lineRule="auto"/>
              <w:ind w:left="335" w:hanging="335"/>
              <w:rPr>
                <w:lang w:val="en-US"/>
              </w:rPr>
            </w:pPr>
            <w:r w:rsidRPr="0021149F">
              <w:rPr>
                <w:lang w:val="en-US"/>
              </w:rPr>
              <w:t>Chọn nút Save</w:t>
            </w:r>
          </w:p>
          <w:p w:rsidR="001E6085" w:rsidRPr="0021149F" w:rsidRDefault="001E6085" w:rsidP="00EF74DE">
            <w:pPr>
              <w:numPr>
                <w:ilvl w:val="3"/>
                <w:numId w:val="5"/>
              </w:numPr>
              <w:spacing w:before="120" w:after="120" w:line="240" w:lineRule="auto"/>
              <w:ind w:left="335" w:hanging="335"/>
              <w:rPr>
                <w:lang w:val="en-US"/>
              </w:rPr>
            </w:pPr>
            <w:r w:rsidRPr="0021149F">
              <w:rPr>
                <w:lang w:val="en-US"/>
              </w:rPr>
              <w:t xml:space="preserve">Lưu xuống database </w:t>
            </w:r>
          </w:p>
          <w:p w:rsidR="001E6085" w:rsidRPr="0021149F" w:rsidRDefault="001E6085" w:rsidP="00EF74DE">
            <w:pPr>
              <w:numPr>
                <w:ilvl w:val="3"/>
                <w:numId w:val="5"/>
              </w:numPr>
              <w:spacing w:before="120" w:after="120" w:line="240" w:lineRule="auto"/>
              <w:ind w:left="335" w:hanging="335"/>
              <w:rPr>
                <w:lang w:val="en-US"/>
              </w:rPr>
            </w:pPr>
            <w:r w:rsidRPr="0021149F">
              <w:rPr>
                <w:lang w:val="en-US"/>
              </w:rPr>
              <w:t>Quay lại trang CV điện tử</w:t>
            </w:r>
          </w:p>
        </w:tc>
      </w:tr>
      <w:tr w:rsidR="007C7BBD" w:rsidTr="00BF4230">
        <w:trPr>
          <w:trHeight w:val="70"/>
        </w:trPr>
        <w:tc>
          <w:tcPr>
            <w:tcW w:w="2552" w:type="dxa"/>
          </w:tcPr>
          <w:p w:rsidR="007C7BBD" w:rsidRPr="00131A88" w:rsidRDefault="007C7BBD" w:rsidP="00BF4230">
            <w:pPr>
              <w:spacing w:before="120" w:after="120" w:line="240" w:lineRule="auto"/>
              <w:ind w:left="426" w:hanging="397"/>
              <w:rPr>
                <w:rFonts w:eastAsia="Calibri"/>
                <w:bCs/>
                <w:i/>
                <w:iCs/>
                <w:lang w:val="en-US"/>
              </w:rPr>
            </w:pPr>
            <w:r w:rsidRPr="00F118C1">
              <w:rPr>
                <w:rFonts w:eastAsia="Calibri"/>
                <w:iCs/>
                <w:lang w:val="en-US"/>
              </w:rPr>
              <w:lastRenderedPageBreak/>
              <w:t>Dòng</w:t>
            </w:r>
            <w:r w:rsidRPr="00F118C1">
              <w:rPr>
                <w:rFonts w:eastAsia="Calibri"/>
                <w:bCs/>
                <w:lang w:val="en-US"/>
              </w:rPr>
              <w:t xml:space="preserve"> sự kiện khác</w:t>
            </w:r>
          </w:p>
        </w:tc>
        <w:tc>
          <w:tcPr>
            <w:tcW w:w="6237" w:type="dxa"/>
          </w:tcPr>
          <w:p w:rsidR="007C7BBD" w:rsidRPr="00E269D5" w:rsidRDefault="0021149F" w:rsidP="00EF74DE">
            <w:pPr>
              <w:numPr>
                <w:ilvl w:val="3"/>
                <w:numId w:val="5"/>
              </w:numPr>
              <w:spacing w:before="120" w:after="120" w:line="240" w:lineRule="auto"/>
              <w:ind w:left="335" w:hanging="335"/>
              <w:rPr>
                <w:lang w:val="en-US"/>
              </w:rPr>
            </w:pPr>
            <w:r w:rsidRPr="00131A88">
              <w:rPr>
                <w:lang w:val="en-US"/>
              </w:rPr>
              <w:t>Nhập thiếu thông tin tiêu đề của kĩ năng: thông báo người dùng nhập thiếu thông tin</w:t>
            </w:r>
            <w:r w:rsidR="007C7BBD">
              <w:rPr>
                <w:lang w:val="en-US"/>
              </w:rPr>
              <w:t>.</w:t>
            </w:r>
          </w:p>
        </w:tc>
      </w:tr>
    </w:tbl>
    <w:p w:rsidR="00CF5ABC" w:rsidRDefault="00CF5ABC" w:rsidP="004B4BCB">
      <w:pPr>
        <w:pStyle w:val="AVVV"/>
      </w:pPr>
      <w:r w:rsidRPr="00131A88">
        <w:t>Sửa</w:t>
      </w:r>
      <w:r w:rsidR="00FB1170" w:rsidRPr="00131A88">
        <w:t xml:space="preserve"> thông tin</w:t>
      </w:r>
      <w:r w:rsidRPr="00131A88">
        <w:t xml:space="preserve"> kĩ năng</w:t>
      </w:r>
    </w:p>
    <w:tbl>
      <w:tblPr>
        <w:tblStyle w:val="TableGrid"/>
        <w:tblW w:w="8789" w:type="dxa"/>
        <w:tblLook w:val="04A0" w:firstRow="1" w:lastRow="0" w:firstColumn="1" w:lastColumn="0" w:noHBand="0" w:noVBand="1"/>
      </w:tblPr>
      <w:tblGrid>
        <w:gridCol w:w="2552"/>
        <w:gridCol w:w="6237"/>
      </w:tblGrid>
      <w:tr w:rsidR="00176D74" w:rsidTr="00BF4230">
        <w:trPr>
          <w:trHeight w:val="70"/>
        </w:trPr>
        <w:tc>
          <w:tcPr>
            <w:tcW w:w="2552" w:type="dxa"/>
            <w:vMerge w:val="restart"/>
          </w:tcPr>
          <w:p w:rsidR="00176D74" w:rsidRDefault="00176D74"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176D74" w:rsidRDefault="00176D74"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131A88">
              <w:rPr>
                <w:rFonts w:eastAsia="Calibri"/>
                <w:iCs/>
                <w:lang w:val="en-US"/>
              </w:rPr>
              <w:t>sử</w:t>
            </w:r>
            <w:r w:rsidRPr="00340ADA">
              <w:rPr>
                <w:rFonts w:eastAsia="Calibri"/>
                <w:iCs/>
                <w:spacing w:val="-4"/>
                <w:lang w:val="en-US"/>
              </w:rPr>
              <w:t>a thông tin kĩ năng</w:t>
            </w:r>
            <w:r>
              <w:rPr>
                <w:rFonts w:eastAsia="Calibri"/>
                <w:iCs/>
                <w:spacing w:val="-4"/>
                <w:lang w:val="en-US"/>
              </w:rPr>
              <w:t>.</w:t>
            </w:r>
          </w:p>
        </w:tc>
      </w:tr>
      <w:tr w:rsidR="00176D74" w:rsidTr="00BF4230">
        <w:trPr>
          <w:trHeight w:val="995"/>
        </w:trPr>
        <w:tc>
          <w:tcPr>
            <w:tcW w:w="2552" w:type="dxa"/>
            <w:vMerge/>
          </w:tcPr>
          <w:p w:rsidR="00176D74" w:rsidRPr="00131A88" w:rsidRDefault="00176D74" w:rsidP="00BF4230">
            <w:pPr>
              <w:spacing w:before="120" w:after="120" w:line="240" w:lineRule="auto"/>
              <w:ind w:firstLine="0"/>
              <w:rPr>
                <w:rFonts w:eastAsia="Calibri"/>
                <w:bCs/>
                <w:i/>
                <w:iCs/>
                <w:lang w:val="en-US"/>
              </w:rPr>
            </w:pPr>
          </w:p>
        </w:tc>
        <w:tc>
          <w:tcPr>
            <w:tcW w:w="6237" w:type="dxa"/>
          </w:tcPr>
          <w:p w:rsidR="00176D74" w:rsidRPr="00131A88" w:rsidRDefault="00176D74"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Pr>
                <w:rFonts w:eastAsia="Calibri"/>
                <w:iCs/>
                <w:spacing w:val="-4"/>
                <w:lang w:val="en-US"/>
              </w:rPr>
              <w:t>U</w:t>
            </w:r>
            <w:r w:rsidRPr="00340ADA">
              <w:rPr>
                <w:rFonts w:eastAsia="Calibri"/>
                <w:iCs/>
                <w:spacing w:val="-4"/>
                <w:lang w:val="en-US"/>
              </w:rPr>
              <w:t>se case này cho phép người dùng cập nhật lại một kĩ năng đã có trong danh sách các kĩ năng</w:t>
            </w:r>
            <w:r>
              <w:rPr>
                <w:lang w:val="en-US"/>
              </w:rPr>
              <w:t>.</w:t>
            </w:r>
          </w:p>
        </w:tc>
      </w:tr>
      <w:tr w:rsidR="00176D74" w:rsidTr="00BF4230">
        <w:trPr>
          <w:trHeight w:val="287"/>
        </w:trPr>
        <w:tc>
          <w:tcPr>
            <w:tcW w:w="2552" w:type="dxa"/>
            <w:vMerge/>
          </w:tcPr>
          <w:p w:rsidR="00176D74" w:rsidRPr="00131A88" w:rsidRDefault="00176D74" w:rsidP="00BF4230">
            <w:pPr>
              <w:spacing w:before="120" w:after="120" w:line="240" w:lineRule="auto"/>
              <w:ind w:firstLine="0"/>
              <w:rPr>
                <w:rFonts w:eastAsia="Calibri"/>
                <w:bCs/>
                <w:i/>
                <w:iCs/>
                <w:lang w:val="en-US"/>
              </w:rPr>
            </w:pPr>
          </w:p>
        </w:tc>
        <w:tc>
          <w:tcPr>
            <w:tcW w:w="6237" w:type="dxa"/>
          </w:tcPr>
          <w:p w:rsidR="00176D74" w:rsidRPr="00131A88" w:rsidRDefault="00176D74" w:rsidP="00EF74DE">
            <w:pPr>
              <w:numPr>
                <w:ilvl w:val="2"/>
                <w:numId w:val="5"/>
              </w:numPr>
              <w:spacing w:before="120" w:after="120" w:line="240" w:lineRule="auto"/>
              <w:ind w:left="335" w:hanging="335"/>
              <w:rPr>
                <w:rFonts w:eastAsia="Calibri"/>
                <w:i/>
                <w:iCs/>
                <w:lang w:val="en-US"/>
              </w:rPr>
            </w:pPr>
            <w:r>
              <w:rPr>
                <w:rFonts w:eastAsia="Calibri"/>
                <w:i/>
                <w:iCs/>
                <w:lang w:val="en-US"/>
              </w:rPr>
              <w:t xml:space="preserve">Actor: </w:t>
            </w:r>
            <w:r>
              <w:rPr>
                <w:rFonts w:eastAsia="Calibri"/>
                <w:iCs/>
                <w:spacing w:val="-4"/>
                <w:lang w:val="en-US"/>
              </w:rPr>
              <w:t>N</w:t>
            </w:r>
            <w:r w:rsidRPr="00340ADA">
              <w:rPr>
                <w:rFonts w:eastAsia="Calibri"/>
                <w:iCs/>
                <w:spacing w:val="-4"/>
                <w:lang w:val="en-US"/>
              </w:rPr>
              <w:t>gười</w:t>
            </w:r>
            <w:r w:rsidRPr="00131A88">
              <w:rPr>
                <w:rFonts w:eastAsia="Calibri"/>
                <w:iCs/>
                <w:lang w:val="en-US"/>
              </w:rPr>
              <w:t xml:space="preserve"> dùng (User)</w:t>
            </w:r>
          </w:p>
        </w:tc>
      </w:tr>
      <w:tr w:rsidR="00176D74" w:rsidTr="00BF4230">
        <w:trPr>
          <w:trHeight w:val="231"/>
        </w:trPr>
        <w:tc>
          <w:tcPr>
            <w:tcW w:w="2552" w:type="dxa"/>
          </w:tcPr>
          <w:p w:rsidR="00176D74" w:rsidRPr="00131A88" w:rsidRDefault="00176D74"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176D74" w:rsidRPr="00131A88" w:rsidRDefault="00176D74" w:rsidP="00BF4230">
            <w:pPr>
              <w:spacing w:before="120" w:after="120" w:line="240" w:lineRule="auto"/>
              <w:ind w:left="426" w:hanging="397"/>
              <w:rPr>
                <w:rFonts w:eastAsia="Calibri"/>
                <w:bCs/>
                <w:i/>
                <w:iCs/>
                <w:lang w:val="en-US"/>
              </w:rPr>
            </w:pPr>
          </w:p>
        </w:tc>
        <w:tc>
          <w:tcPr>
            <w:tcW w:w="6237" w:type="dxa"/>
          </w:tcPr>
          <w:p w:rsidR="00176D74" w:rsidRPr="00FB7484" w:rsidRDefault="00176D74"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131A88">
              <w:rPr>
                <w:rFonts w:eastAsia="Calibri"/>
                <w:iCs/>
                <w:lang w:val="en-US"/>
              </w:rPr>
              <w:t xml:space="preserve"> </w:t>
            </w:r>
            <w:r w:rsidRPr="00340ADA">
              <w:rPr>
                <w:rFonts w:eastAsia="Calibri"/>
                <w:iCs/>
                <w:spacing w:val="-4"/>
                <w:lang w:val="en-US"/>
              </w:rPr>
              <w:t>là thành viên đã đăng nhập vào mạng xã hội, là chủ của CV điện tử và đang ở thẻ danh sách kĩ năng trong trang CV điện tử</w:t>
            </w:r>
            <w:r w:rsidRPr="00FB7484">
              <w:rPr>
                <w:rFonts w:eastAsia="Calibri"/>
                <w:iCs/>
                <w:lang w:val="en-US"/>
              </w:rPr>
              <w:t>.</w:t>
            </w:r>
          </w:p>
        </w:tc>
      </w:tr>
      <w:tr w:rsidR="0099003B" w:rsidTr="0099003B">
        <w:trPr>
          <w:trHeight w:val="2262"/>
        </w:trPr>
        <w:tc>
          <w:tcPr>
            <w:tcW w:w="2552" w:type="dxa"/>
          </w:tcPr>
          <w:p w:rsidR="0099003B" w:rsidRPr="009A3838" w:rsidRDefault="0099003B" w:rsidP="00B34E5A">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99003B" w:rsidRPr="00B34E5A" w:rsidRDefault="0099003B" w:rsidP="00EF74DE">
            <w:pPr>
              <w:numPr>
                <w:ilvl w:val="3"/>
                <w:numId w:val="5"/>
              </w:numPr>
              <w:spacing w:before="120" w:after="120" w:line="240" w:lineRule="auto"/>
              <w:ind w:left="335" w:hanging="335"/>
              <w:rPr>
                <w:lang w:val="en-US"/>
              </w:rPr>
            </w:pPr>
            <w:r w:rsidRPr="007679EE">
              <w:rPr>
                <w:lang w:val="en-US"/>
              </w:rPr>
              <w:t>Nhấn vào dường dẫn “Edit” của một kĩ năng muốn sửa</w:t>
            </w:r>
          </w:p>
          <w:p w:rsidR="0099003B" w:rsidRPr="00B34E5A" w:rsidRDefault="0099003B" w:rsidP="00EF74DE">
            <w:pPr>
              <w:numPr>
                <w:ilvl w:val="3"/>
                <w:numId w:val="5"/>
              </w:numPr>
              <w:spacing w:before="120" w:after="120" w:line="240" w:lineRule="auto"/>
              <w:ind w:left="335" w:hanging="335"/>
              <w:rPr>
                <w:lang w:val="en-US"/>
              </w:rPr>
            </w:pPr>
            <w:r w:rsidRPr="007679EE">
              <w:rPr>
                <w:lang w:val="en-US"/>
              </w:rPr>
              <w:t>Cập nhật lại thông tin muốn sửa</w:t>
            </w:r>
          </w:p>
          <w:p w:rsidR="0099003B" w:rsidRPr="00B34E5A" w:rsidRDefault="0099003B" w:rsidP="00EF74DE">
            <w:pPr>
              <w:numPr>
                <w:ilvl w:val="3"/>
                <w:numId w:val="5"/>
              </w:numPr>
              <w:spacing w:before="120" w:after="120" w:line="240" w:lineRule="auto"/>
              <w:ind w:left="335" w:hanging="335"/>
              <w:rPr>
                <w:lang w:val="en-US"/>
              </w:rPr>
            </w:pPr>
            <w:r w:rsidRPr="007679EE">
              <w:rPr>
                <w:lang w:val="en-US"/>
              </w:rPr>
              <w:t>Chọn nút Save</w:t>
            </w:r>
          </w:p>
          <w:p w:rsidR="0099003B" w:rsidRPr="00B34E5A" w:rsidRDefault="0099003B" w:rsidP="00EF74DE">
            <w:pPr>
              <w:numPr>
                <w:ilvl w:val="3"/>
                <w:numId w:val="5"/>
              </w:numPr>
              <w:spacing w:before="120" w:after="120" w:line="240" w:lineRule="auto"/>
              <w:ind w:left="335" w:hanging="335"/>
              <w:rPr>
                <w:lang w:val="en-US"/>
              </w:rPr>
            </w:pPr>
            <w:r w:rsidRPr="007679EE">
              <w:rPr>
                <w:lang w:val="en-US"/>
              </w:rPr>
              <w:t>Lại thông tin mới cập nhật</w:t>
            </w:r>
          </w:p>
          <w:p w:rsidR="0099003B" w:rsidRPr="00B34E5A" w:rsidRDefault="0099003B" w:rsidP="00EF74DE">
            <w:pPr>
              <w:numPr>
                <w:ilvl w:val="3"/>
                <w:numId w:val="5"/>
              </w:numPr>
              <w:spacing w:before="120" w:after="120" w:line="240" w:lineRule="auto"/>
              <w:ind w:left="335" w:hanging="335"/>
              <w:rPr>
                <w:lang w:val="en-US"/>
              </w:rPr>
            </w:pPr>
            <w:r w:rsidRPr="007679EE">
              <w:rPr>
                <w:lang w:val="en-US"/>
              </w:rPr>
              <w:t>Quay lại</w:t>
            </w:r>
            <w:r w:rsidRPr="00B34E5A">
              <w:rPr>
                <w:lang w:val="en-US"/>
              </w:rPr>
              <w:t xml:space="preserve"> trang CV điện tử</w:t>
            </w:r>
          </w:p>
        </w:tc>
      </w:tr>
      <w:tr w:rsidR="00176D74" w:rsidTr="00BF4230">
        <w:trPr>
          <w:trHeight w:val="70"/>
        </w:trPr>
        <w:tc>
          <w:tcPr>
            <w:tcW w:w="2552" w:type="dxa"/>
          </w:tcPr>
          <w:p w:rsidR="00176D74" w:rsidRPr="00131A88" w:rsidRDefault="00176D74"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176D74" w:rsidRPr="00E269D5" w:rsidRDefault="00B34E5A" w:rsidP="00EF74DE">
            <w:pPr>
              <w:numPr>
                <w:ilvl w:val="3"/>
                <w:numId w:val="5"/>
              </w:numPr>
              <w:spacing w:before="120" w:after="120" w:line="240" w:lineRule="auto"/>
              <w:ind w:left="335" w:hanging="335"/>
              <w:rPr>
                <w:lang w:val="en-US"/>
              </w:rPr>
            </w:pPr>
            <w:r w:rsidRPr="00131A88">
              <w:rPr>
                <w:lang w:val="en-US"/>
              </w:rPr>
              <w:t>Nhập thiếu thông tin tiêu đề của kĩ năng: thông báo người dùng nhập thiếu thông tin</w:t>
            </w:r>
            <w:r w:rsidR="00176D74">
              <w:rPr>
                <w:lang w:val="en-US"/>
              </w:rPr>
              <w:t>.</w:t>
            </w:r>
          </w:p>
        </w:tc>
      </w:tr>
    </w:tbl>
    <w:p w:rsidR="00CF36CC" w:rsidRDefault="00CF36CC" w:rsidP="00302759">
      <w:pPr>
        <w:pStyle w:val="AVVV"/>
      </w:pPr>
      <w:r w:rsidRPr="00131A88">
        <w:t>Thêm giải thưởng</w:t>
      </w:r>
    </w:p>
    <w:tbl>
      <w:tblPr>
        <w:tblStyle w:val="TableGrid"/>
        <w:tblW w:w="8789" w:type="dxa"/>
        <w:tblLook w:val="04A0" w:firstRow="1" w:lastRow="0" w:firstColumn="1" w:lastColumn="0" w:noHBand="0" w:noVBand="1"/>
      </w:tblPr>
      <w:tblGrid>
        <w:gridCol w:w="2552"/>
        <w:gridCol w:w="6237"/>
      </w:tblGrid>
      <w:tr w:rsidR="005B3CAE" w:rsidTr="005B3CAE">
        <w:trPr>
          <w:trHeight w:val="1624"/>
        </w:trPr>
        <w:tc>
          <w:tcPr>
            <w:tcW w:w="2552" w:type="dxa"/>
          </w:tcPr>
          <w:p w:rsidR="005B3CAE" w:rsidRDefault="005B3CAE"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5B3CAE" w:rsidRDefault="005B3CAE"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sidRPr="00340ADA">
              <w:rPr>
                <w:rFonts w:eastAsia="Calibri"/>
                <w:iCs/>
                <w:spacing w:val="-4"/>
                <w:lang w:val="en-US"/>
              </w:rPr>
              <w:t>thêm giải thưởng</w:t>
            </w:r>
            <w:r>
              <w:rPr>
                <w:rFonts w:eastAsia="Calibri"/>
                <w:iCs/>
                <w:spacing w:val="-4"/>
                <w:lang w:val="en-US"/>
              </w:rPr>
              <w:t>.</w:t>
            </w:r>
          </w:p>
          <w:p w:rsidR="005B3CAE" w:rsidRPr="00131A88" w:rsidRDefault="005B3CAE"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Pr>
                <w:rFonts w:eastAsia="Calibri"/>
                <w:iCs/>
                <w:spacing w:val="-4"/>
                <w:lang w:val="en-US"/>
              </w:rPr>
              <w:t>U</w:t>
            </w:r>
            <w:r w:rsidRPr="00340ADA">
              <w:rPr>
                <w:rFonts w:eastAsia="Calibri"/>
                <w:iCs/>
                <w:spacing w:val="-4"/>
                <w:lang w:val="en-US"/>
              </w:rPr>
              <w:t>se case này cho phép người dùng thêm mới một giải thưởng vào danh sách giải thưởng hiện có</w:t>
            </w:r>
            <w:r>
              <w:rPr>
                <w:lang w:val="en-US"/>
              </w:rPr>
              <w:t>.</w:t>
            </w:r>
          </w:p>
          <w:p w:rsidR="005B3CAE" w:rsidRDefault="005B3CAE"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Pr>
                <w:rFonts w:eastAsia="Calibri"/>
                <w:iCs/>
                <w:spacing w:val="-4"/>
                <w:lang w:val="en-US"/>
              </w:rPr>
              <w:t>N</w:t>
            </w:r>
            <w:r w:rsidRPr="00340ADA">
              <w:rPr>
                <w:rFonts w:eastAsia="Calibri"/>
                <w:iCs/>
                <w:spacing w:val="-4"/>
                <w:lang w:val="en-US"/>
              </w:rPr>
              <w:t>gười</w:t>
            </w:r>
            <w:r w:rsidRPr="00131A88">
              <w:rPr>
                <w:rFonts w:eastAsia="Calibri"/>
                <w:iCs/>
                <w:lang w:val="en-US"/>
              </w:rPr>
              <w:t xml:space="preserve"> dùng (User)</w:t>
            </w:r>
          </w:p>
        </w:tc>
      </w:tr>
      <w:tr w:rsidR="005D3BC1" w:rsidTr="005B3CAE">
        <w:trPr>
          <w:trHeight w:val="231"/>
        </w:trPr>
        <w:tc>
          <w:tcPr>
            <w:tcW w:w="2552" w:type="dxa"/>
          </w:tcPr>
          <w:p w:rsidR="005D3BC1" w:rsidRPr="00131A88" w:rsidRDefault="005D3BC1"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5D3BC1" w:rsidRPr="00131A88" w:rsidRDefault="005D3BC1" w:rsidP="00BF4230">
            <w:pPr>
              <w:spacing w:before="120" w:after="120" w:line="240" w:lineRule="auto"/>
              <w:ind w:left="426" w:hanging="397"/>
              <w:rPr>
                <w:rFonts w:eastAsia="Calibri"/>
                <w:bCs/>
                <w:i/>
                <w:iCs/>
                <w:lang w:val="en-US"/>
              </w:rPr>
            </w:pPr>
          </w:p>
        </w:tc>
        <w:tc>
          <w:tcPr>
            <w:tcW w:w="6237" w:type="dxa"/>
            <w:tcBorders>
              <w:bottom w:val="single" w:sz="4" w:space="0" w:color="auto"/>
            </w:tcBorders>
          </w:tcPr>
          <w:p w:rsidR="005D3BC1" w:rsidRPr="00FB7484" w:rsidRDefault="005D3BC1"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131A88">
              <w:rPr>
                <w:rFonts w:eastAsia="Calibri"/>
                <w:iCs/>
                <w:lang w:val="en-US"/>
              </w:rPr>
              <w:t xml:space="preserve"> </w:t>
            </w:r>
            <w:r w:rsidR="000A3CFB" w:rsidRPr="00131A88">
              <w:rPr>
                <w:rFonts w:eastAsia="Calibri"/>
                <w:iCs/>
                <w:lang w:val="en-US"/>
              </w:rPr>
              <w:t>là thành viên đã đăng nhập vào mạng xã hội, là chủ của CV điện tử và đang ở trang CV điện tử</w:t>
            </w:r>
            <w:r w:rsidRPr="00FB7484">
              <w:rPr>
                <w:rFonts w:eastAsia="Calibri"/>
                <w:iCs/>
                <w:lang w:val="en-US"/>
              </w:rPr>
              <w:t>.</w:t>
            </w:r>
          </w:p>
        </w:tc>
      </w:tr>
      <w:tr w:rsidR="005B3CAE" w:rsidTr="005B3CAE">
        <w:trPr>
          <w:trHeight w:val="2335"/>
        </w:trPr>
        <w:tc>
          <w:tcPr>
            <w:tcW w:w="2552" w:type="dxa"/>
          </w:tcPr>
          <w:p w:rsidR="005B3CAE" w:rsidRPr="009A3838" w:rsidRDefault="005B3CAE" w:rsidP="00503DBA">
            <w:pPr>
              <w:spacing w:before="120" w:after="120" w:line="240" w:lineRule="auto"/>
              <w:ind w:left="426" w:hanging="397"/>
              <w:rPr>
                <w:rFonts w:eastAsia="Calibri"/>
                <w:bCs/>
                <w:lang w:val="en-US"/>
              </w:rPr>
            </w:pPr>
            <w:r w:rsidRPr="009A3838">
              <w:rPr>
                <w:rFonts w:eastAsia="Calibri"/>
                <w:bCs/>
                <w:lang w:val="en-US"/>
              </w:rPr>
              <w:lastRenderedPageBreak/>
              <w:t>Dòng sự kiện chính</w:t>
            </w:r>
          </w:p>
        </w:tc>
        <w:tc>
          <w:tcPr>
            <w:tcW w:w="6237" w:type="dxa"/>
          </w:tcPr>
          <w:p w:rsidR="005B3CAE" w:rsidRPr="00503DBA" w:rsidRDefault="005B3CAE" w:rsidP="00EF74DE">
            <w:pPr>
              <w:numPr>
                <w:ilvl w:val="3"/>
                <w:numId w:val="5"/>
              </w:numPr>
              <w:spacing w:before="120" w:after="120" w:line="240" w:lineRule="auto"/>
              <w:ind w:left="335" w:hanging="335"/>
              <w:rPr>
                <w:lang w:val="en-US"/>
              </w:rPr>
            </w:pPr>
            <w:r w:rsidRPr="00A41782">
              <w:rPr>
                <w:lang w:val="en-US"/>
              </w:rPr>
              <w:t>Chọn nút Thêm giải thưởng (Add Award)</w:t>
            </w:r>
          </w:p>
          <w:p w:rsidR="005B3CAE" w:rsidRPr="00503DBA" w:rsidRDefault="005B3CAE" w:rsidP="00EF74DE">
            <w:pPr>
              <w:numPr>
                <w:ilvl w:val="3"/>
                <w:numId w:val="5"/>
              </w:numPr>
              <w:spacing w:before="120" w:after="120" w:line="240" w:lineRule="auto"/>
              <w:ind w:left="335" w:hanging="335"/>
              <w:rPr>
                <w:lang w:val="en-US"/>
              </w:rPr>
            </w:pPr>
            <w:r w:rsidRPr="00A41782">
              <w:rPr>
                <w:lang w:val="en-US"/>
              </w:rPr>
              <w:t>Nhập thông tin của giải thưởng</w:t>
            </w:r>
          </w:p>
          <w:p w:rsidR="005B3CAE" w:rsidRPr="00503DBA" w:rsidRDefault="005B3CAE" w:rsidP="00EF74DE">
            <w:pPr>
              <w:numPr>
                <w:ilvl w:val="3"/>
                <w:numId w:val="5"/>
              </w:numPr>
              <w:spacing w:before="120" w:after="120" w:line="240" w:lineRule="auto"/>
              <w:ind w:left="335" w:hanging="335"/>
              <w:rPr>
                <w:lang w:val="en-US"/>
              </w:rPr>
            </w:pPr>
            <w:r w:rsidRPr="00A41782">
              <w:rPr>
                <w:lang w:val="en-US"/>
              </w:rPr>
              <w:t>Chọn nút Save</w:t>
            </w:r>
          </w:p>
          <w:p w:rsidR="005B3CAE" w:rsidRPr="00503DBA" w:rsidRDefault="005B3CAE" w:rsidP="00EF74DE">
            <w:pPr>
              <w:numPr>
                <w:ilvl w:val="3"/>
                <w:numId w:val="5"/>
              </w:numPr>
              <w:spacing w:before="120" w:after="120" w:line="240" w:lineRule="auto"/>
              <w:ind w:left="335" w:hanging="335"/>
              <w:rPr>
                <w:lang w:val="en-US"/>
              </w:rPr>
            </w:pPr>
            <w:r w:rsidRPr="00A41782">
              <w:rPr>
                <w:lang w:val="en-US"/>
              </w:rPr>
              <w:t>Lưu</w:t>
            </w:r>
            <w:r w:rsidRPr="00503DBA">
              <w:rPr>
                <w:lang w:val="en-US"/>
              </w:rPr>
              <w:t xml:space="preserve"> xuống database</w:t>
            </w:r>
          </w:p>
          <w:p w:rsidR="005B3CAE" w:rsidRPr="00503DBA" w:rsidRDefault="005B3CAE" w:rsidP="00EF74DE">
            <w:pPr>
              <w:numPr>
                <w:ilvl w:val="3"/>
                <w:numId w:val="5"/>
              </w:numPr>
              <w:spacing w:before="120" w:after="120" w:line="240" w:lineRule="auto"/>
              <w:ind w:left="335" w:hanging="335"/>
              <w:rPr>
                <w:lang w:val="en-US"/>
              </w:rPr>
            </w:pPr>
            <w:r w:rsidRPr="00A41782">
              <w:rPr>
                <w:lang w:val="en-US"/>
              </w:rPr>
              <w:t>Quay</w:t>
            </w:r>
            <w:r w:rsidRPr="00503DBA">
              <w:rPr>
                <w:lang w:val="en-US"/>
              </w:rPr>
              <w:t xml:space="preserve"> lại trang CV điện tử</w:t>
            </w:r>
          </w:p>
        </w:tc>
      </w:tr>
      <w:tr w:rsidR="005D3BC1" w:rsidTr="00BF4230">
        <w:trPr>
          <w:trHeight w:val="70"/>
        </w:trPr>
        <w:tc>
          <w:tcPr>
            <w:tcW w:w="2552" w:type="dxa"/>
          </w:tcPr>
          <w:p w:rsidR="005D3BC1" w:rsidRPr="00131A88" w:rsidRDefault="005D3BC1"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5D3BC1" w:rsidRPr="00E269D5" w:rsidRDefault="00503DBA" w:rsidP="00EF74DE">
            <w:pPr>
              <w:numPr>
                <w:ilvl w:val="3"/>
                <w:numId w:val="5"/>
              </w:numPr>
              <w:spacing w:before="120" w:after="120" w:line="240" w:lineRule="auto"/>
              <w:ind w:left="335" w:hanging="335"/>
              <w:rPr>
                <w:lang w:val="en-US"/>
              </w:rPr>
            </w:pPr>
            <w:r w:rsidRPr="00131A88">
              <w:rPr>
                <w:lang w:val="en-US"/>
              </w:rPr>
              <w:t>Nhập thiếu thông tin tiêu đề của giải thưởng: thông báo người dùng nhập thiếu thông tin</w:t>
            </w:r>
            <w:r w:rsidR="005D3BC1">
              <w:rPr>
                <w:lang w:val="en-US"/>
              </w:rPr>
              <w:t>.</w:t>
            </w:r>
          </w:p>
        </w:tc>
      </w:tr>
    </w:tbl>
    <w:p w:rsidR="00CF36CC" w:rsidRDefault="00CF36CC" w:rsidP="00CF0D25">
      <w:pPr>
        <w:pStyle w:val="AVVV"/>
      </w:pPr>
      <w:r w:rsidRPr="00131A88">
        <w:rPr>
          <w:rFonts w:eastAsia="Calibri" w:cs="Times New Roman"/>
          <w:iCs/>
        </w:rPr>
        <w:t>Sửa</w:t>
      </w:r>
      <w:r w:rsidRPr="00131A88">
        <w:t xml:space="preserve"> </w:t>
      </w:r>
      <w:r w:rsidR="00FB1170" w:rsidRPr="00131A88">
        <w:t>thông tin giải thưởng</w:t>
      </w:r>
    </w:p>
    <w:tbl>
      <w:tblPr>
        <w:tblStyle w:val="TableGrid"/>
        <w:tblW w:w="8789" w:type="dxa"/>
        <w:tblLook w:val="04A0" w:firstRow="1" w:lastRow="0" w:firstColumn="1" w:lastColumn="0" w:noHBand="0" w:noVBand="1"/>
      </w:tblPr>
      <w:tblGrid>
        <w:gridCol w:w="2552"/>
        <w:gridCol w:w="6237"/>
      </w:tblGrid>
      <w:tr w:rsidR="00BF6835" w:rsidTr="00BF6835">
        <w:trPr>
          <w:trHeight w:val="1907"/>
        </w:trPr>
        <w:tc>
          <w:tcPr>
            <w:tcW w:w="2552" w:type="dxa"/>
          </w:tcPr>
          <w:p w:rsidR="00BF6835" w:rsidRDefault="00BF6835" w:rsidP="00BF4230">
            <w:pPr>
              <w:spacing w:before="120" w:after="120" w:line="240" w:lineRule="auto"/>
              <w:ind w:firstLine="0"/>
              <w:rPr>
                <w:rFonts w:eastAsia="Calibri"/>
                <w:b/>
                <w:lang w:val="en-US"/>
              </w:rPr>
            </w:pPr>
            <w:r w:rsidRPr="00131A88">
              <w:rPr>
                <w:rFonts w:eastAsia="Calibri"/>
                <w:bCs/>
                <w:i/>
                <w:iCs/>
                <w:lang w:val="en-US"/>
              </w:rPr>
              <w:t>Tóm tắt định danh</w:t>
            </w:r>
          </w:p>
        </w:tc>
        <w:tc>
          <w:tcPr>
            <w:tcW w:w="6237" w:type="dxa"/>
          </w:tcPr>
          <w:p w:rsidR="00BF6835" w:rsidRDefault="00BF6835" w:rsidP="00EF74DE">
            <w:pPr>
              <w:numPr>
                <w:ilvl w:val="2"/>
                <w:numId w:val="5"/>
              </w:numPr>
              <w:spacing w:before="120" w:after="120" w:line="240" w:lineRule="auto"/>
              <w:ind w:left="335" w:hanging="335"/>
              <w:rPr>
                <w:rFonts w:eastAsia="Calibri"/>
                <w:b/>
                <w:lang w:val="en-US"/>
              </w:rPr>
            </w:pPr>
            <w:r w:rsidRPr="00131A88">
              <w:rPr>
                <w:rFonts w:eastAsia="Calibri"/>
                <w:i/>
                <w:iCs/>
                <w:lang w:val="en-US"/>
              </w:rPr>
              <w:t xml:space="preserve">Tiêu đề: </w:t>
            </w:r>
            <w:r>
              <w:rPr>
                <w:rFonts w:eastAsia="Calibri"/>
                <w:iCs/>
                <w:spacing w:val="-4"/>
                <w:lang w:val="en-US"/>
              </w:rPr>
              <w:t>S</w:t>
            </w:r>
            <w:r w:rsidRPr="00340ADA">
              <w:rPr>
                <w:rFonts w:eastAsia="Calibri"/>
                <w:iCs/>
                <w:spacing w:val="-4"/>
                <w:lang w:val="en-US"/>
              </w:rPr>
              <w:t>ửa thông tin giải thưởng</w:t>
            </w:r>
            <w:r>
              <w:rPr>
                <w:rFonts w:eastAsia="Calibri"/>
                <w:iCs/>
                <w:spacing w:val="-4"/>
                <w:lang w:val="en-US"/>
              </w:rPr>
              <w:t>.</w:t>
            </w:r>
          </w:p>
          <w:p w:rsidR="00BF6835" w:rsidRPr="00131A88" w:rsidRDefault="00BF6835" w:rsidP="00EF74DE">
            <w:pPr>
              <w:numPr>
                <w:ilvl w:val="2"/>
                <w:numId w:val="5"/>
              </w:numPr>
              <w:spacing w:before="120" w:after="120" w:line="240" w:lineRule="auto"/>
              <w:ind w:left="335" w:hanging="335"/>
              <w:rPr>
                <w:rFonts w:eastAsia="Calibri"/>
                <w:i/>
                <w:iCs/>
                <w:lang w:val="en-US"/>
              </w:rPr>
            </w:pPr>
            <w:r w:rsidRPr="00131A88">
              <w:rPr>
                <w:rFonts w:eastAsia="Calibri"/>
                <w:i/>
                <w:iCs/>
                <w:lang w:val="en-US"/>
              </w:rPr>
              <w:t xml:space="preserve">Tóm tắt: </w:t>
            </w:r>
            <w:r>
              <w:rPr>
                <w:rFonts w:eastAsia="Calibri"/>
                <w:iCs/>
                <w:spacing w:val="-4"/>
                <w:lang w:val="en-US"/>
              </w:rPr>
              <w:t>U</w:t>
            </w:r>
            <w:r w:rsidRPr="00340ADA">
              <w:rPr>
                <w:rFonts w:eastAsia="Calibri"/>
                <w:iCs/>
                <w:spacing w:val="-4"/>
                <w:lang w:val="en-US"/>
              </w:rPr>
              <w:t>se case này cho phép người dùng cập nhật lại một thông tin của một giải thưởng đã có trong danh sách giải thưởng</w:t>
            </w:r>
            <w:r>
              <w:rPr>
                <w:lang w:val="en-US"/>
              </w:rPr>
              <w:t>.</w:t>
            </w:r>
          </w:p>
          <w:p w:rsidR="00BF6835" w:rsidRDefault="00BF6835" w:rsidP="00EF74DE">
            <w:pPr>
              <w:numPr>
                <w:ilvl w:val="2"/>
                <w:numId w:val="5"/>
              </w:numPr>
              <w:spacing w:before="120" w:after="120" w:line="240" w:lineRule="auto"/>
              <w:ind w:left="335" w:hanging="335"/>
              <w:rPr>
                <w:rFonts w:eastAsia="Calibri"/>
                <w:b/>
                <w:lang w:val="en-US"/>
              </w:rPr>
            </w:pPr>
            <w:r>
              <w:rPr>
                <w:rFonts w:eastAsia="Calibri"/>
                <w:i/>
                <w:iCs/>
                <w:lang w:val="en-US"/>
              </w:rPr>
              <w:t xml:space="preserve">Actor: </w:t>
            </w:r>
            <w:r>
              <w:rPr>
                <w:rFonts w:eastAsia="Calibri"/>
                <w:iCs/>
                <w:spacing w:val="-4"/>
                <w:lang w:val="en-US"/>
              </w:rPr>
              <w:t>N</w:t>
            </w:r>
            <w:r w:rsidRPr="00340ADA">
              <w:rPr>
                <w:rFonts w:eastAsia="Calibri"/>
                <w:iCs/>
                <w:spacing w:val="-4"/>
                <w:lang w:val="en-US"/>
              </w:rPr>
              <w:t>gười</w:t>
            </w:r>
            <w:r w:rsidRPr="00131A88">
              <w:rPr>
                <w:rFonts w:eastAsia="Calibri"/>
                <w:iCs/>
                <w:lang w:val="en-US"/>
              </w:rPr>
              <w:t xml:space="preserve"> dùng (User)</w:t>
            </w:r>
          </w:p>
        </w:tc>
      </w:tr>
      <w:tr w:rsidR="00D51B9D" w:rsidTr="00BF4230">
        <w:trPr>
          <w:trHeight w:val="231"/>
        </w:trPr>
        <w:tc>
          <w:tcPr>
            <w:tcW w:w="2552" w:type="dxa"/>
          </w:tcPr>
          <w:p w:rsidR="00D51B9D" w:rsidRPr="00131A88" w:rsidRDefault="00D51B9D" w:rsidP="00BF4230">
            <w:pPr>
              <w:spacing w:before="120" w:after="120" w:line="240" w:lineRule="auto"/>
              <w:ind w:left="426" w:hanging="397"/>
              <w:rPr>
                <w:rFonts w:eastAsia="Calibri"/>
                <w:bCs/>
                <w:i/>
                <w:iCs/>
                <w:lang w:val="en-US"/>
              </w:rPr>
            </w:pPr>
            <w:r w:rsidRPr="00131A88">
              <w:rPr>
                <w:rFonts w:eastAsia="Calibri"/>
                <w:bCs/>
                <w:i/>
                <w:iCs/>
                <w:lang w:val="en-US"/>
              </w:rPr>
              <w:t>Mô tả dòng sự kiện</w:t>
            </w:r>
          </w:p>
          <w:p w:rsidR="00D51B9D" w:rsidRPr="00131A88" w:rsidRDefault="00D51B9D" w:rsidP="00BF4230">
            <w:pPr>
              <w:spacing w:before="120" w:after="120" w:line="240" w:lineRule="auto"/>
              <w:ind w:left="426" w:hanging="397"/>
              <w:rPr>
                <w:rFonts w:eastAsia="Calibri"/>
                <w:bCs/>
                <w:i/>
                <w:iCs/>
                <w:lang w:val="en-US"/>
              </w:rPr>
            </w:pPr>
          </w:p>
        </w:tc>
        <w:tc>
          <w:tcPr>
            <w:tcW w:w="6237" w:type="dxa"/>
          </w:tcPr>
          <w:p w:rsidR="00D51B9D" w:rsidRPr="00FB7484" w:rsidRDefault="00D51B9D" w:rsidP="00EF74DE">
            <w:pPr>
              <w:numPr>
                <w:ilvl w:val="2"/>
                <w:numId w:val="5"/>
              </w:numPr>
              <w:spacing w:before="120" w:after="120" w:line="240" w:lineRule="auto"/>
              <w:ind w:left="335" w:hanging="335"/>
              <w:rPr>
                <w:rFonts w:eastAsia="Calibri"/>
                <w:i/>
                <w:iCs/>
                <w:lang w:val="en-US"/>
              </w:rPr>
            </w:pPr>
            <w:r w:rsidRPr="00AD38A5">
              <w:rPr>
                <w:rFonts w:eastAsia="Calibri"/>
                <w:i/>
                <w:iCs/>
                <w:lang w:val="en-US"/>
              </w:rPr>
              <w:t>Điều kiện tiên quyết</w:t>
            </w:r>
            <w:r w:rsidRPr="00131A88">
              <w:rPr>
                <w:rFonts w:eastAsia="Calibri"/>
                <w:iCs/>
                <w:lang w:val="en-US"/>
              </w:rPr>
              <w:t xml:space="preserve"> </w:t>
            </w:r>
            <w:r w:rsidRPr="000C3B2D">
              <w:rPr>
                <w:rFonts w:eastAsia="Calibri"/>
                <w:iCs/>
                <w:spacing w:val="-4"/>
                <w:lang w:val="en-US"/>
              </w:rPr>
              <w:t>là thành viên đã đăng nhập vào mạng xã hội, là chủ của CV điện tử và đang ở thẻ danh sách giải thưởng trong trang CV điện tử</w:t>
            </w:r>
            <w:r w:rsidRPr="00FB7484">
              <w:rPr>
                <w:rFonts w:eastAsia="Calibri"/>
                <w:iCs/>
                <w:lang w:val="en-US"/>
              </w:rPr>
              <w:t>.</w:t>
            </w:r>
          </w:p>
        </w:tc>
      </w:tr>
      <w:tr w:rsidR="00BF6835" w:rsidTr="00BF6835">
        <w:trPr>
          <w:trHeight w:val="2688"/>
        </w:trPr>
        <w:tc>
          <w:tcPr>
            <w:tcW w:w="2552" w:type="dxa"/>
          </w:tcPr>
          <w:p w:rsidR="00BF6835" w:rsidRPr="009A3838" w:rsidRDefault="00BF6835" w:rsidP="00D51B9D">
            <w:pPr>
              <w:spacing w:before="120" w:after="120" w:line="240" w:lineRule="auto"/>
              <w:ind w:left="426" w:hanging="397"/>
              <w:rPr>
                <w:rFonts w:eastAsia="Calibri"/>
                <w:bCs/>
                <w:lang w:val="en-US"/>
              </w:rPr>
            </w:pPr>
            <w:r w:rsidRPr="009A3838">
              <w:rPr>
                <w:rFonts w:eastAsia="Calibri"/>
                <w:bCs/>
                <w:lang w:val="en-US"/>
              </w:rPr>
              <w:t>Dòng sự kiện chính</w:t>
            </w:r>
          </w:p>
        </w:tc>
        <w:tc>
          <w:tcPr>
            <w:tcW w:w="6237" w:type="dxa"/>
          </w:tcPr>
          <w:p w:rsidR="00BF6835" w:rsidRPr="00D51B9D" w:rsidRDefault="00BF6835" w:rsidP="00EF74DE">
            <w:pPr>
              <w:numPr>
                <w:ilvl w:val="3"/>
                <w:numId w:val="5"/>
              </w:numPr>
              <w:spacing w:before="120" w:after="120" w:line="240" w:lineRule="auto"/>
              <w:ind w:left="335" w:hanging="335"/>
              <w:rPr>
                <w:lang w:val="en-US"/>
              </w:rPr>
            </w:pPr>
            <w:r w:rsidRPr="00136623">
              <w:rPr>
                <w:lang w:val="en-US"/>
              </w:rPr>
              <w:t>Nhấn vào dường dẫn “Edit” của một giải thưởng muốn chỉnh sửa</w:t>
            </w:r>
          </w:p>
          <w:p w:rsidR="00BF6835" w:rsidRPr="00D51B9D" w:rsidRDefault="00BF6835" w:rsidP="00EF74DE">
            <w:pPr>
              <w:numPr>
                <w:ilvl w:val="3"/>
                <w:numId w:val="5"/>
              </w:numPr>
              <w:spacing w:before="120" w:after="120" w:line="240" w:lineRule="auto"/>
              <w:ind w:left="335" w:hanging="335"/>
              <w:rPr>
                <w:lang w:val="en-US"/>
              </w:rPr>
            </w:pPr>
            <w:r w:rsidRPr="00136623">
              <w:rPr>
                <w:lang w:val="en-US"/>
              </w:rPr>
              <w:t>Cập nhật lại thông tin muốn chỉnh sửa</w:t>
            </w:r>
          </w:p>
          <w:p w:rsidR="00BF6835" w:rsidRPr="00D51B9D" w:rsidRDefault="00BF6835" w:rsidP="00EF74DE">
            <w:pPr>
              <w:numPr>
                <w:ilvl w:val="3"/>
                <w:numId w:val="5"/>
              </w:numPr>
              <w:spacing w:before="120" w:after="120" w:line="240" w:lineRule="auto"/>
              <w:ind w:left="335" w:hanging="335"/>
              <w:rPr>
                <w:lang w:val="en-US"/>
              </w:rPr>
            </w:pPr>
            <w:r w:rsidRPr="00136623">
              <w:rPr>
                <w:lang w:val="en-US"/>
              </w:rPr>
              <w:t>Chọn nút Save</w:t>
            </w:r>
          </w:p>
          <w:p w:rsidR="00BF6835" w:rsidRPr="00D51B9D" w:rsidRDefault="00BF6835" w:rsidP="00EF74DE">
            <w:pPr>
              <w:numPr>
                <w:ilvl w:val="3"/>
                <w:numId w:val="5"/>
              </w:numPr>
              <w:spacing w:before="120" w:after="120" w:line="240" w:lineRule="auto"/>
              <w:ind w:left="335" w:hanging="335"/>
              <w:rPr>
                <w:lang w:val="en-US"/>
              </w:rPr>
            </w:pPr>
            <w:r w:rsidRPr="00136623">
              <w:rPr>
                <w:lang w:val="en-US"/>
              </w:rPr>
              <w:t>Lại thông tin mới cập nhật</w:t>
            </w:r>
          </w:p>
          <w:p w:rsidR="00BF6835" w:rsidRPr="00D51B9D" w:rsidRDefault="00BF6835" w:rsidP="00EF74DE">
            <w:pPr>
              <w:numPr>
                <w:ilvl w:val="3"/>
                <w:numId w:val="5"/>
              </w:numPr>
              <w:spacing w:before="120" w:after="120" w:line="240" w:lineRule="auto"/>
              <w:ind w:left="335" w:hanging="335"/>
              <w:rPr>
                <w:lang w:val="en-US"/>
              </w:rPr>
            </w:pPr>
            <w:r w:rsidRPr="00136623">
              <w:rPr>
                <w:lang w:val="en-US"/>
              </w:rPr>
              <w:t>Quay lại</w:t>
            </w:r>
            <w:r w:rsidRPr="00D51B9D">
              <w:rPr>
                <w:lang w:val="en-US"/>
              </w:rPr>
              <w:t xml:space="preserve"> trang CV điện tử</w:t>
            </w:r>
          </w:p>
        </w:tc>
      </w:tr>
      <w:tr w:rsidR="00D51B9D" w:rsidTr="00BF4230">
        <w:trPr>
          <w:trHeight w:val="70"/>
        </w:trPr>
        <w:tc>
          <w:tcPr>
            <w:tcW w:w="2552" w:type="dxa"/>
          </w:tcPr>
          <w:p w:rsidR="00D51B9D" w:rsidRPr="00131A88" w:rsidRDefault="00D51B9D" w:rsidP="00BF4230">
            <w:pPr>
              <w:spacing w:before="120" w:after="120" w:line="240" w:lineRule="auto"/>
              <w:ind w:left="426" w:hanging="397"/>
              <w:rPr>
                <w:rFonts w:eastAsia="Calibri"/>
                <w:bCs/>
                <w:i/>
                <w:iCs/>
                <w:lang w:val="en-US"/>
              </w:rPr>
            </w:pPr>
            <w:r w:rsidRPr="00F118C1">
              <w:rPr>
                <w:rFonts w:eastAsia="Calibri"/>
                <w:iCs/>
                <w:lang w:val="en-US"/>
              </w:rPr>
              <w:t>Dòng</w:t>
            </w:r>
            <w:r w:rsidRPr="00F118C1">
              <w:rPr>
                <w:rFonts w:eastAsia="Calibri"/>
                <w:bCs/>
                <w:lang w:val="en-US"/>
              </w:rPr>
              <w:t xml:space="preserve"> sự kiện khác</w:t>
            </w:r>
          </w:p>
        </w:tc>
        <w:tc>
          <w:tcPr>
            <w:tcW w:w="6237" w:type="dxa"/>
          </w:tcPr>
          <w:p w:rsidR="00D51B9D" w:rsidRPr="00E269D5" w:rsidRDefault="00D51B9D" w:rsidP="00EF74DE">
            <w:pPr>
              <w:numPr>
                <w:ilvl w:val="3"/>
                <w:numId w:val="5"/>
              </w:numPr>
              <w:spacing w:before="120" w:after="120" w:line="240" w:lineRule="auto"/>
              <w:ind w:left="335" w:hanging="335"/>
              <w:rPr>
                <w:lang w:val="en-US"/>
              </w:rPr>
            </w:pPr>
            <w:r w:rsidRPr="00131A88">
              <w:rPr>
                <w:lang w:val="en-US"/>
              </w:rPr>
              <w:t>Nhập thiếu thông tin tiêu đề của giải thưởng: thông báo người dùng nhập thiếu thông tin</w:t>
            </w:r>
            <w:r>
              <w:rPr>
                <w:lang w:val="en-US"/>
              </w:rPr>
              <w:t>.</w:t>
            </w:r>
          </w:p>
        </w:tc>
      </w:tr>
    </w:tbl>
    <w:p w:rsidR="00200748" w:rsidRDefault="006A2B4E" w:rsidP="00396A24">
      <w:pPr>
        <w:pStyle w:val="Heading3"/>
        <w:rPr>
          <w:lang w:val="en-US"/>
        </w:rPr>
      </w:pPr>
      <w:bookmarkStart w:id="241" w:name="_Toc377965821"/>
      <w:bookmarkStart w:id="242" w:name="_Toc382590709"/>
      <w:r w:rsidRPr="00131A88">
        <w:rPr>
          <w:lang w:val="en-US"/>
        </w:rPr>
        <w:t>Thiết kế giao diện</w:t>
      </w:r>
      <w:bookmarkEnd w:id="241"/>
      <w:bookmarkEnd w:id="242"/>
    </w:p>
    <w:p w:rsidR="009067CF" w:rsidRDefault="00225810" w:rsidP="00396A24">
      <w:pPr>
        <w:pStyle w:val="Heading4"/>
        <w:rPr>
          <w:lang w:val="en-US"/>
        </w:rPr>
      </w:pPr>
      <w:bookmarkStart w:id="243" w:name="_Toc377965823"/>
      <w:ins w:id="244" w:author="theirs" w:date="2014-01-16T01:18:00Z">
        <w:r w:rsidRPr="00131A88">
          <w:rPr>
            <w:lang w:val="en-US"/>
          </w:rPr>
          <w:t xml:space="preserve">Trang </w:t>
        </w:r>
        <w:r w:rsidR="009067CF" w:rsidRPr="00131A88">
          <w:rPr>
            <w:lang w:val="en-US"/>
          </w:rPr>
          <w:t>nhóm</w:t>
        </w:r>
      </w:ins>
      <w:bookmarkEnd w:id="243"/>
    </w:p>
    <w:p w:rsidR="000A15CA" w:rsidRPr="000A15CA" w:rsidRDefault="000A15CA" w:rsidP="00396A24">
      <w:pPr>
        <w:rPr>
          <w:ins w:id="245" w:author="theirs" w:date="2014-01-16T01:18:00Z"/>
          <w:lang w:val="en-US"/>
        </w:rPr>
      </w:pPr>
      <w:r>
        <w:rPr>
          <w:lang w:val="en-US"/>
        </w:rPr>
        <w:t>Trang nhóm được kế thừa từ những phần đã có sẵ</w:t>
      </w:r>
      <w:r w:rsidR="002E704F">
        <w:rPr>
          <w:lang w:val="en-US"/>
        </w:rPr>
        <w:t xml:space="preserve">n </w:t>
      </w:r>
      <w:r w:rsidR="00503DD0">
        <w:rPr>
          <w:lang w:val="en-US"/>
        </w:rPr>
        <w:t>v</w:t>
      </w:r>
      <w:r>
        <w:rPr>
          <w:lang w:val="en-US"/>
        </w:rPr>
        <w:t xml:space="preserve">à bổ sung thêm các thành phần mới gồm nút Request SVN (3), nút Review (4), cửa sổ </w:t>
      </w:r>
      <w:ins w:id="246" w:author="theirs" w:date="2014-01-16T01:18:00Z">
        <w:r w:rsidRPr="00131A88">
          <w:rPr>
            <w:lang w:val="en-US"/>
          </w:rPr>
          <w:t>Group Review</w:t>
        </w:r>
      </w:ins>
      <w:r>
        <w:rPr>
          <w:lang w:val="en-US"/>
        </w:rPr>
        <w:t xml:space="preserve"> (9). Để </w:t>
      </w:r>
      <w:r>
        <w:rPr>
          <w:lang w:val="en-US"/>
        </w:rPr>
        <w:lastRenderedPageBreak/>
        <w:t xml:space="preserve">cho dễ hiểu </w:t>
      </w:r>
      <w:r w:rsidR="00CB7349">
        <w:rPr>
          <w:lang w:val="en-US"/>
        </w:rPr>
        <w:t>nhóm cũng trình bày luôn những phần đã có sẵn, c</w:t>
      </w:r>
      <w:r>
        <w:rPr>
          <w:lang w:val="en-US"/>
        </w:rPr>
        <w:t>hi tiết được thể hiện bên dưới:</w:t>
      </w:r>
    </w:p>
    <w:p w:rsidR="005E78F9" w:rsidRPr="00131A88" w:rsidRDefault="00014024" w:rsidP="00396A24">
      <w:pPr>
        <w:keepNext/>
        <w:ind w:firstLine="0"/>
        <w:rPr>
          <w:ins w:id="247" w:author="theirs" w:date="2014-01-16T01:18:00Z"/>
        </w:rPr>
      </w:pPr>
      <w:ins w:id="248" w:author="theirs" w:date="2014-01-16T01:18:00Z">
        <w:r w:rsidRPr="00131A88">
          <w:rPr>
            <w:noProof/>
            <w:lang w:val="en-US"/>
          </w:rPr>
          <w:drawing>
            <wp:inline distT="0" distB="0" distL="0" distR="0" wp14:anchorId="2E4CA84E" wp14:editId="4DE17C85">
              <wp:extent cx="5579745" cy="58121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png"/>
                      <pic:cNvPicPr/>
                    </pic:nvPicPr>
                    <pic:blipFill>
                      <a:blip r:embed="rId34">
                        <a:grayscl/>
                        <a:extLst>
                          <a:ext uri="{28A0092B-C50C-407E-A947-70E740481C1C}">
                            <a14:useLocalDpi xmlns:a14="http://schemas.microsoft.com/office/drawing/2010/main" val="0"/>
                          </a:ext>
                        </a:extLst>
                      </a:blip>
                      <a:stretch>
                        <a:fillRect/>
                      </a:stretch>
                    </pic:blipFill>
                    <pic:spPr>
                      <a:xfrm>
                        <a:off x="0" y="0"/>
                        <a:ext cx="5579745" cy="5812155"/>
                      </a:xfrm>
                      <a:prstGeom prst="rect">
                        <a:avLst/>
                      </a:prstGeom>
                    </pic:spPr>
                  </pic:pic>
                </a:graphicData>
              </a:graphic>
            </wp:inline>
          </w:drawing>
        </w:r>
      </w:ins>
    </w:p>
    <w:p w:rsidR="005E78F9" w:rsidRPr="00131A88" w:rsidRDefault="005E78F9" w:rsidP="00396A24">
      <w:pPr>
        <w:pStyle w:val="Caption11"/>
        <w:spacing w:line="360" w:lineRule="auto"/>
        <w:rPr>
          <w:ins w:id="249" w:author="theirs" w:date="2014-01-16T01:18:00Z"/>
        </w:rPr>
      </w:pPr>
      <w:bookmarkStart w:id="250" w:name="_Toc382590731"/>
      <w:ins w:id="251" w:author="theirs" w:date="2014-01-16T01:18:00Z">
        <w:r w:rsidRPr="00131A88">
          <w:t xml:space="preserve">Hình  </w:t>
        </w:r>
      </w:ins>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4</w:t>
      </w:r>
      <w:r w:rsidR="002A4C58">
        <w:fldChar w:fldCharType="end"/>
      </w:r>
      <w:ins w:id="252" w:author="theirs" w:date="2014-01-16T01:18:00Z">
        <w:r w:rsidRPr="00131A88">
          <w:t xml:space="preserve"> Giao diện nhóm</w:t>
        </w:r>
        <w:bookmarkEnd w:id="250"/>
      </w:ins>
    </w:p>
    <w:p w:rsidR="005E78F9" w:rsidRPr="00131A88" w:rsidRDefault="005E78F9" w:rsidP="00FE2850">
      <w:pPr>
        <w:rPr>
          <w:ins w:id="253" w:author="theirs" w:date="2014-01-16T01:18:00Z"/>
          <w:lang w:val="en-US"/>
        </w:rPr>
      </w:pPr>
      <w:ins w:id="254" w:author="theirs" w:date="2014-01-16T01:18:00Z">
        <w:r w:rsidRPr="00131A88">
          <w:rPr>
            <w:lang w:val="en-US"/>
          </w:rPr>
          <w:t>Chú giải giao diện:</w:t>
        </w:r>
      </w:ins>
    </w:p>
    <w:tbl>
      <w:tblPr>
        <w:tblStyle w:val="TableGrid"/>
        <w:tblW w:w="0" w:type="auto"/>
        <w:tblLook w:val="04A0" w:firstRow="1" w:lastRow="0" w:firstColumn="1" w:lastColumn="0" w:noHBand="0" w:noVBand="1"/>
      </w:tblPr>
      <w:tblGrid>
        <w:gridCol w:w="704"/>
        <w:gridCol w:w="1985"/>
        <w:gridCol w:w="3685"/>
        <w:gridCol w:w="2337"/>
      </w:tblGrid>
      <w:tr w:rsidR="00131A88" w:rsidRPr="00131A88" w:rsidTr="00637C4B">
        <w:trPr>
          <w:ins w:id="255" w:author="theirs" w:date="2014-01-16T01:18:00Z"/>
        </w:trPr>
        <w:tc>
          <w:tcPr>
            <w:tcW w:w="704" w:type="dxa"/>
          </w:tcPr>
          <w:p w:rsidR="00042DC9" w:rsidRPr="00131A88" w:rsidRDefault="00042DC9" w:rsidP="00396A24">
            <w:pPr>
              <w:spacing w:before="120" w:after="120"/>
              <w:ind w:firstLine="0"/>
              <w:jc w:val="center"/>
              <w:rPr>
                <w:ins w:id="256" w:author="theirs" w:date="2014-01-16T01:18:00Z"/>
                <w:lang w:val="en-US"/>
              </w:rPr>
            </w:pPr>
            <w:ins w:id="257" w:author="theirs" w:date="2014-01-16T01:18:00Z">
              <w:r w:rsidRPr="00131A88">
                <w:rPr>
                  <w:lang w:val="en-US"/>
                </w:rPr>
                <w:t>STT</w:t>
              </w:r>
            </w:ins>
          </w:p>
        </w:tc>
        <w:tc>
          <w:tcPr>
            <w:tcW w:w="1985" w:type="dxa"/>
          </w:tcPr>
          <w:p w:rsidR="00042DC9" w:rsidRPr="00131A88" w:rsidRDefault="00042DC9" w:rsidP="00396A24">
            <w:pPr>
              <w:spacing w:before="120" w:after="120"/>
              <w:ind w:firstLine="0"/>
              <w:jc w:val="center"/>
              <w:rPr>
                <w:ins w:id="258" w:author="theirs" w:date="2014-01-16T01:18:00Z"/>
                <w:lang w:val="en-US"/>
              </w:rPr>
            </w:pPr>
            <w:ins w:id="259" w:author="theirs" w:date="2014-01-16T01:18:00Z">
              <w:r w:rsidRPr="00131A88">
                <w:rPr>
                  <w:lang w:val="en-US"/>
                </w:rPr>
                <w:t>Tên</w:t>
              </w:r>
            </w:ins>
          </w:p>
        </w:tc>
        <w:tc>
          <w:tcPr>
            <w:tcW w:w="3685" w:type="dxa"/>
          </w:tcPr>
          <w:p w:rsidR="00042DC9" w:rsidRPr="00131A88" w:rsidRDefault="00042DC9" w:rsidP="00396A24">
            <w:pPr>
              <w:spacing w:before="120" w:after="120"/>
              <w:ind w:firstLine="0"/>
              <w:jc w:val="center"/>
              <w:rPr>
                <w:ins w:id="260" w:author="theirs" w:date="2014-01-16T01:18:00Z"/>
                <w:lang w:val="en-US"/>
              </w:rPr>
            </w:pPr>
            <w:ins w:id="261" w:author="theirs" w:date="2014-01-16T01:18:00Z">
              <w:r w:rsidRPr="00131A88">
                <w:rPr>
                  <w:lang w:val="en-US"/>
                </w:rPr>
                <w:t>Chức năng</w:t>
              </w:r>
            </w:ins>
          </w:p>
        </w:tc>
        <w:tc>
          <w:tcPr>
            <w:tcW w:w="2337" w:type="dxa"/>
          </w:tcPr>
          <w:p w:rsidR="00042DC9" w:rsidRPr="00131A88" w:rsidRDefault="00042DC9" w:rsidP="00396A24">
            <w:pPr>
              <w:spacing w:before="120" w:after="120"/>
              <w:ind w:firstLine="0"/>
              <w:jc w:val="center"/>
              <w:rPr>
                <w:ins w:id="262" w:author="theirs" w:date="2014-01-16T01:18:00Z"/>
                <w:lang w:val="en-US"/>
              </w:rPr>
            </w:pPr>
            <w:ins w:id="263" w:author="theirs" w:date="2014-01-16T01:18:00Z">
              <w:r w:rsidRPr="00131A88">
                <w:rPr>
                  <w:lang w:val="en-US"/>
                </w:rPr>
                <w:t>Ghi chú</w:t>
              </w:r>
            </w:ins>
          </w:p>
        </w:tc>
      </w:tr>
      <w:tr w:rsidR="00131A88" w:rsidRPr="00131A88" w:rsidTr="00637C4B">
        <w:trPr>
          <w:ins w:id="264" w:author="theirs" w:date="2014-01-16T01:18:00Z"/>
        </w:trPr>
        <w:tc>
          <w:tcPr>
            <w:tcW w:w="704" w:type="dxa"/>
            <w:vAlign w:val="center"/>
          </w:tcPr>
          <w:p w:rsidR="00042DC9" w:rsidRPr="00131A88" w:rsidRDefault="00042DC9" w:rsidP="00396A24">
            <w:pPr>
              <w:spacing w:before="120" w:after="120"/>
              <w:ind w:firstLine="0"/>
              <w:jc w:val="center"/>
              <w:rPr>
                <w:ins w:id="265" w:author="theirs" w:date="2014-01-16T01:18:00Z"/>
                <w:lang w:val="en-US"/>
              </w:rPr>
            </w:pPr>
            <w:ins w:id="266" w:author="theirs" w:date="2014-01-16T01:18:00Z">
              <w:r w:rsidRPr="00131A88">
                <w:rPr>
                  <w:lang w:val="en-US"/>
                </w:rPr>
                <w:t>1</w:t>
              </w:r>
            </w:ins>
          </w:p>
        </w:tc>
        <w:tc>
          <w:tcPr>
            <w:tcW w:w="1985" w:type="dxa"/>
          </w:tcPr>
          <w:p w:rsidR="00042DC9" w:rsidRPr="00131A88" w:rsidRDefault="00042DC9" w:rsidP="00396A24">
            <w:pPr>
              <w:spacing w:before="120" w:after="120"/>
              <w:ind w:firstLine="0"/>
              <w:rPr>
                <w:ins w:id="267" w:author="theirs" w:date="2014-01-16T01:18:00Z"/>
                <w:lang w:val="en-US"/>
              </w:rPr>
            </w:pPr>
            <w:ins w:id="268" w:author="theirs" w:date="2014-01-16T01:18:00Z">
              <w:r w:rsidRPr="00131A88">
                <w:rPr>
                  <w:lang w:val="en-US"/>
                </w:rPr>
                <w:t>Edit group</w:t>
              </w:r>
            </w:ins>
          </w:p>
        </w:tc>
        <w:tc>
          <w:tcPr>
            <w:tcW w:w="3685" w:type="dxa"/>
          </w:tcPr>
          <w:p w:rsidR="00042DC9" w:rsidRPr="00131A88" w:rsidRDefault="00042DC9" w:rsidP="00396A24">
            <w:pPr>
              <w:spacing w:before="120" w:after="120"/>
              <w:ind w:firstLine="0"/>
              <w:rPr>
                <w:ins w:id="269" w:author="theirs" w:date="2014-01-16T01:18:00Z"/>
                <w:lang w:val="en-US"/>
              </w:rPr>
            </w:pPr>
            <w:ins w:id="270" w:author="theirs" w:date="2014-01-16T01:18:00Z">
              <w:r w:rsidRPr="00131A88">
                <w:rPr>
                  <w:lang w:val="en-US"/>
                </w:rPr>
                <w:t>Chỉnh sửa lại thông tin nhóm</w:t>
              </w:r>
            </w:ins>
          </w:p>
        </w:tc>
        <w:tc>
          <w:tcPr>
            <w:tcW w:w="2337" w:type="dxa"/>
          </w:tcPr>
          <w:p w:rsidR="00042DC9" w:rsidRPr="00131A88" w:rsidRDefault="00042DC9" w:rsidP="00396A24">
            <w:pPr>
              <w:spacing w:before="120" w:after="120"/>
              <w:ind w:firstLine="0"/>
              <w:jc w:val="left"/>
              <w:rPr>
                <w:ins w:id="271" w:author="theirs" w:date="2014-01-16T01:18:00Z"/>
                <w:lang w:val="en-US"/>
              </w:rPr>
            </w:pPr>
            <w:ins w:id="272" w:author="theirs" w:date="2014-01-16T01:18:00Z">
              <w:r w:rsidRPr="00131A88">
                <w:rPr>
                  <w:lang w:val="en-US"/>
                </w:rPr>
                <w:t xml:space="preserve">Chỉ hiện </w:t>
              </w:r>
              <w:r w:rsidR="00637C4B" w:rsidRPr="00131A88">
                <w:rPr>
                  <w:lang w:val="en-US"/>
                </w:rPr>
                <w:t>đối với trưởng nhóm</w:t>
              </w:r>
            </w:ins>
          </w:p>
        </w:tc>
      </w:tr>
      <w:tr w:rsidR="00131A88" w:rsidRPr="00131A88" w:rsidTr="00637C4B">
        <w:trPr>
          <w:ins w:id="273" w:author="theirs" w:date="2014-01-16T01:18:00Z"/>
        </w:trPr>
        <w:tc>
          <w:tcPr>
            <w:tcW w:w="704" w:type="dxa"/>
            <w:vAlign w:val="center"/>
          </w:tcPr>
          <w:p w:rsidR="00042DC9" w:rsidRPr="00131A88" w:rsidRDefault="00637C4B" w:rsidP="00396A24">
            <w:pPr>
              <w:spacing w:before="120" w:after="120"/>
              <w:ind w:firstLine="0"/>
              <w:jc w:val="center"/>
              <w:rPr>
                <w:ins w:id="274" w:author="theirs" w:date="2014-01-16T01:18:00Z"/>
                <w:lang w:val="en-US"/>
              </w:rPr>
            </w:pPr>
            <w:ins w:id="275" w:author="theirs" w:date="2014-01-16T01:18:00Z">
              <w:r w:rsidRPr="00131A88">
                <w:rPr>
                  <w:lang w:val="en-US"/>
                </w:rPr>
                <w:lastRenderedPageBreak/>
                <w:t>2</w:t>
              </w:r>
            </w:ins>
          </w:p>
        </w:tc>
        <w:tc>
          <w:tcPr>
            <w:tcW w:w="1985" w:type="dxa"/>
            <w:vAlign w:val="center"/>
          </w:tcPr>
          <w:p w:rsidR="00042DC9" w:rsidRPr="00131A88" w:rsidRDefault="00637C4B" w:rsidP="00396A24">
            <w:pPr>
              <w:spacing w:before="120" w:after="120"/>
              <w:ind w:firstLine="0"/>
              <w:rPr>
                <w:ins w:id="276" w:author="theirs" w:date="2014-01-16T01:18:00Z"/>
                <w:lang w:val="en-US"/>
              </w:rPr>
            </w:pPr>
            <w:ins w:id="277" w:author="theirs" w:date="2014-01-16T01:18:00Z">
              <w:r w:rsidRPr="00131A88">
                <w:rPr>
                  <w:lang w:val="en-US"/>
                </w:rPr>
                <w:t>Invite Member</w:t>
              </w:r>
            </w:ins>
          </w:p>
        </w:tc>
        <w:tc>
          <w:tcPr>
            <w:tcW w:w="3685" w:type="dxa"/>
            <w:vAlign w:val="center"/>
          </w:tcPr>
          <w:p w:rsidR="00042DC9" w:rsidRPr="00131A88" w:rsidRDefault="00637C4B" w:rsidP="00396A24">
            <w:pPr>
              <w:spacing w:before="120" w:after="120"/>
              <w:ind w:firstLine="0"/>
              <w:rPr>
                <w:ins w:id="278" w:author="theirs" w:date="2014-01-16T01:18:00Z"/>
                <w:lang w:val="en-US"/>
              </w:rPr>
            </w:pPr>
            <w:ins w:id="279" w:author="theirs" w:date="2014-01-16T01:18:00Z">
              <w:r w:rsidRPr="00131A88">
                <w:rPr>
                  <w:lang w:val="en-US"/>
                </w:rPr>
                <w:t>Mời thành viên tham gia nhóm</w:t>
              </w:r>
            </w:ins>
          </w:p>
        </w:tc>
        <w:tc>
          <w:tcPr>
            <w:tcW w:w="2337" w:type="dxa"/>
            <w:vAlign w:val="center"/>
          </w:tcPr>
          <w:p w:rsidR="00042DC9" w:rsidRPr="00131A88" w:rsidRDefault="00637C4B" w:rsidP="00396A24">
            <w:pPr>
              <w:spacing w:before="120" w:after="120"/>
              <w:ind w:firstLine="0"/>
              <w:rPr>
                <w:ins w:id="280" w:author="theirs" w:date="2014-01-16T01:18:00Z"/>
                <w:lang w:val="en-US"/>
              </w:rPr>
            </w:pPr>
            <w:ins w:id="281" w:author="theirs" w:date="2014-01-16T01:18:00Z">
              <w:r w:rsidRPr="00131A88">
                <w:rPr>
                  <w:lang w:val="en-US"/>
                </w:rPr>
                <w:t>Chỉ hiện đối với trưởng nhóm</w:t>
              </w:r>
            </w:ins>
          </w:p>
        </w:tc>
      </w:tr>
      <w:tr w:rsidR="00131A88" w:rsidRPr="00131A88" w:rsidTr="00637C4B">
        <w:trPr>
          <w:ins w:id="282" w:author="theirs" w:date="2014-01-16T01:18:00Z"/>
        </w:trPr>
        <w:tc>
          <w:tcPr>
            <w:tcW w:w="704" w:type="dxa"/>
            <w:vAlign w:val="center"/>
          </w:tcPr>
          <w:p w:rsidR="00637C4B" w:rsidRPr="00131A88" w:rsidRDefault="00637C4B" w:rsidP="00396A24">
            <w:pPr>
              <w:spacing w:before="120" w:after="120"/>
              <w:ind w:firstLine="0"/>
              <w:jc w:val="center"/>
              <w:rPr>
                <w:ins w:id="283" w:author="theirs" w:date="2014-01-16T01:18:00Z"/>
                <w:lang w:val="en-US"/>
              </w:rPr>
            </w:pPr>
            <w:ins w:id="284" w:author="theirs" w:date="2014-01-16T01:18:00Z">
              <w:r w:rsidRPr="00131A88">
                <w:rPr>
                  <w:lang w:val="en-US"/>
                </w:rPr>
                <w:t>3</w:t>
              </w:r>
            </w:ins>
          </w:p>
        </w:tc>
        <w:tc>
          <w:tcPr>
            <w:tcW w:w="1985" w:type="dxa"/>
            <w:vAlign w:val="center"/>
          </w:tcPr>
          <w:p w:rsidR="00637C4B" w:rsidRPr="00131A88" w:rsidRDefault="00637C4B" w:rsidP="00396A24">
            <w:pPr>
              <w:spacing w:before="120" w:after="120"/>
              <w:ind w:firstLine="0"/>
              <w:rPr>
                <w:ins w:id="285" w:author="theirs" w:date="2014-01-16T01:18:00Z"/>
                <w:lang w:val="en-US"/>
              </w:rPr>
            </w:pPr>
            <w:ins w:id="286" w:author="theirs" w:date="2014-01-16T01:18:00Z">
              <w:r w:rsidRPr="00131A88">
                <w:rPr>
                  <w:lang w:val="en-US"/>
                </w:rPr>
                <w:t>Request SVN</w:t>
              </w:r>
            </w:ins>
          </w:p>
        </w:tc>
        <w:tc>
          <w:tcPr>
            <w:tcW w:w="3685" w:type="dxa"/>
            <w:vAlign w:val="center"/>
          </w:tcPr>
          <w:p w:rsidR="00637C4B" w:rsidRPr="00131A88" w:rsidRDefault="00637C4B" w:rsidP="00396A24">
            <w:pPr>
              <w:spacing w:before="120" w:after="120"/>
              <w:ind w:firstLine="0"/>
              <w:rPr>
                <w:ins w:id="287" w:author="theirs" w:date="2014-01-16T01:18:00Z"/>
                <w:lang w:val="en-US"/>
              </w:rPr>
            </w:pPr>
            <w:ins w:id="288" w:author="theirs" w:date="2014-01-16T01:18:00Z">
              <w:r w:rsidRPr="00131A88">
                <w:rPr>
                  <w:lang w:val="en-US"/>
                </w:rPr>
                <w:t xml:space="preserve">Gửi yêu cầu tạo </w:t>
              </w:r>
              <w:r w:rsidR="00601BF1" w:rsidRPr="00131A88">
                <w:rPr>
                  <w:lang w:val="en-US"/>
                </w:rPr>
                <w:t>repository lưu trữ mã nguồn</w:t>
              </w:r>
            </w:ins>
          </w:p>
        </w:tc>
        <w:tc>
          <w:tcPr>
            <w:tcW w:w="2337" w:type="dxa"/>
            <w:vAlign w:val="center"/>
          </w:tcPr>
          <w:p w:rsidR="00637C4B" w:rsidRPr="00131A88" w:rsidRDefault="00601BF1" w:rsidP="00396A24">
            <w:pPr>
              <w:spacing w:before="120" w:after="120"/>
              <w:ind w:firstLine="0"/>
              <w:rPr>
                <w:ins w:id="289" w:author="theirs" w:date="2014-01-16T01:18:00Z"/>
                <w:lang w:val="en-US"/>
              </w:rPr>
            </w:pPr>
            <w:ins w:id="290" w:author="theirs" w:date="2014-01-16T01:18:00Z">
              <w:r w:rsidRPr="00131A88">
                <w:rPr>
                  <w:lang w:val="en-US"/>
                </w:rPr>
                <w:t>Chỉ hiện đối với trưởng nhóm</w:t>
              </w:r>
            </w:ins>
          </w:p>
        </w:tc>
      </w:tr>
      <w:tr w:rsidR="00131A88" w:rsidRPr="00131A88" w:rsidTr="00637C4B">
        <w:trPr>
          <w:ins w:id="291" w:author="theirs" w:date="2014-01-16T01:18:00Z"/>
        </w:trPr>
        <w:tc>
          <w:tcPr>
            <w:tcW w:w="704" w:type="dxa"/>
            <w:vAlign w:val="center"/>
          </w:tcPr>
          <w:p w:rsidR="00601BF1" w:rsidRPr="00131A88" w:rsidRDefault="00601BF1" w:rsidP="00396A24">
            <w:pPr>
              <w:spacing w:before="120" w:after="120"/>
              <w:ind w:firstLine="0"/>
              <w:jc w:val="center"/>
              <w:rPr>
                <w:ins w:id="292" w:author="theirs" w:date="2014-01-16T01:18:00Z"/>
                <w:lang w:val="en-US"/>
              </w:rPr>
            </w:pPr>
            <w:ins w:id="293" w:author="theirs" w:date="2014-01-16T01:18:00Z">
              <w:r w:rsidRPr="00131A88">
                <w:rPr>
                  <w:lang w:val="en-US"/>
                </w:rPr>
                <w:t>4</w:t>
              </w:r>
            </w:ins>
          </w:p>
        </w:tc>
        <w:tc>
          <w:tcPr>
            <w:tcW w:w="1985" w:type="dxa"/>
            <w:vAlign w:val="center"/>
          </w:tcPr>
          <w:p w:rsidR="00601BF1" w:rsidRPr="00131A88" w:rsidRDefault="00601BF1" w:rsidP="00396A24">
            <w:pPr>
              <w:spacing w:before="120" w:after="120"/>
              <w:ind w:firstLine="0"/>
              <w:rPr>
                <w:ins w:id="294" w:author="theirs" w:date="2014-01-16T01:18:00Z"/>
                <w:lang w:val="en-US"/>
              </w:rPr>
            </w:pPr>
            <w:ins w:id="295" w:author="theirs" w:date="2014-01-16T01:18:00Z">
              <w:r w:rsidRPr="00131A88">
                <w:rPr>
                  <w:lang w:val="en-US"/>
                </w:rPr>
                <w:t>Review</w:t>
              </w:r>
            </w:ins>
          </w:p>
        </w:tc>
        <w:tc>
          <w:tcPr>
            <w:tcW w:w="3685" w:type="dxa"/>
            <w:vAlign w:val="center"/>
          </w:tcPr>
          <w:p w:rsidR="00601BF1" w:rsidRPr="00131A88" w:rsidRDefault="00601BF1" w:rsidP="00396A24">
            <w:pPr>
              <w:spacing w:before="120" w:after="120"/>
              <w:ind w:firstLine="0"/>
              <w:rPr>
                <w:ins w:id="296" w:author="theirs" w:date="2014-01-16T01:18:00Z"/>
                <w:lang w:val="en-US"/>
              </w:rPr>
            </w:pPr>
            <w:ins w:id="297" w:author="theirs" w:date="2014-01-16T01:18:00Z">
              <w:r w:rsidRPr="00131A88">
                <w:rPr>
                  <w:lang w:val="en-US"/>
                </w:rPr>
                <w:t>Nhận xét hoạt động của nhóm</w:t>
              </w:r>
            </w:ins>
          </w:p>
        </w:tc>
        <w:tc>
          <w:tcPr>
            <w:tcW w:w="2337" w:type="dxa"/>
            <w:vAlign w:val="center"/>
          </w:tcPr>
          <w:p w:rsidR="00601BF1" w:rsidRPr="00131A88" w:rsidRDefault="00601BF1" w:rsidP="00396A24">
            <w:pPr>
              <w:spacing w:before="120" w:after="120"/>
              <w:ind w:firstLine="0"/>
              <w:rPr>
                <w:ins w:id="298" w:author="theirs" w:date="2014-01-16T01:18:00Z"/>
                <w:lang w:val="en-US"/>
              </w:rPr>
            </w:pPr>
            <w:ins w:id="299" w:author="theirs" w:date="2014-01-16T01:18:00Z">
              <w:r w:rsidRPr="00131A88">
                <w:rPr>
                  <w:lang w:val="en-US"/>
                </w:rPr>
                <w:t>Chỉ hiện đối với thành viên là giảng viên</w:t>
              </w:r>
            </w:ins>
          </w:p>
        </w:tc>
      </w:tr>
      <w:tr w:rsidR="00131A88" w:rsidRPr="00131A88" w:rsidTr="00637C4B">
        <w:trPr>
          <w:ins w:id="300" w:author="theirs" w:date="2014-01-16T01:18:00Z"/>
        </w:trPr>
        <w:tc>
          <w:tcPr>
            <w:tcW w:w="704" w:type="dxa"/>
            <w:vAlign w:val="center"/>
          </w:tcPr>
          <w:p w:rsidR="00601BF1" w:rsidRPr="00131A88" w:rsidRDefault="00601BF1" w:rsidP="00396A24">
            <w:pPr>
              <w:spacing w:before="120" w:after="120"/>
              <w:ind w:firstLine="0"/>
              <w:jc w:val="center"/>
              <w:rPr>
                <w:ins w:id="301" w:author="theirs" w:date="2014-01-16T01:18:00Z"/>
                <w:lang w:val="en-US"/>
              </w:rPr>
            </w:pPr>
            <w:ins w:id="302" w:author="theirs" w:date="2014-01-16T01:18:00Z">
              <w:r w:rsidRPr="00131A88">
                <w:rPr>
                  <w:lang w:val="en-US"/>
                </w:rPr>
                <w:t>5</w:t>
              </w:r>
            </w:ins>
          </w:p>
        </w:tc>
        <w:tc>
          <w:tcPr>
            <w:tcW w:w="1985" w:type="dxa"/>
            <w:vAlign w:val="center"/>
          </w:tcPr>
          <w:p w:rsidR="00601BF1" w:rsidRPr="00131A88" w:rsidRDefault="00601BF1" w:rsidP="00396A24">
            <w:pPr>
              <w:spacing w:before="120" w:after="120"/>
              <w:ind w:firstLine="0"/>
              <w:rPr>
                <w:ins w:id="303" w:author="theirs" w:date="2014-01-16T01:18:00Z"/>
                <w:lang w:val="en-US"/>
              </w:rPr>
            </w:pPr>
            <w:ins w:id="304" w:author="theirs" w:date="2014-01-16T01:18:00Z">
              <w:r w:rsidRPr="00131A88">
                <w:rPr>
                  <w:lang w:val="en-US"/>
                </w:rPr>
                <w:t>Join Group</w:t>
              </w:r>
            </w:ins>
          </w:p>
        </w:tc>
        <w:tc>
          <w:tcPr>
            <w:tcW w:w="3685" w:type="dxa"/>
            <w:vAlign w:val="center"/>
          </w:tcPr>
          <w:p w:rsidR="00601BF1" w:rsidRPr="00131A88" w:rsidRDefault="00014024" w:rsidP="00396A24">
            <w:pPr>
              <w:spacing w:before="120" w:after="120"/>
              <w:ind w:firstLine="0"/>
              <w:rPr>
                <w:ins w:id="305" w:author="theirs" w:date="2014-01-16T01:18:00Z"/>
                <w:lang w:val="en-US"/>
              </w:rPr>
            </w:pPr>
            <w:ins w:id="306" w:author="theirs" w:date="2014-01-16T01:18:00Z">
              <w:r w:rsidRPr="00131A88">
                <w:rPr>
                  <w:lang w:val="en-US"/>
                </w:rPr>
                <w:t>Xin gia nhập vào nhóm</w:t>
              </w:r>
            </w:ins>
          </w:p>
        </w:tc>
        <w:tc>
          <w:tcPr>
            <w:tcW w:w="2337" w:type="dxa"/>
            <w:vAlign w:val="center"/>
          </w:tcPr>
          <w:p w:rsidR="00601BF1" w:rsidRPr="00131A88" w:rsidRDefault="00014024" w:rsidP="00396A24">
            <w:pPr>
              <w:spacing w:before="120" w:after="120"/>
              <w:ind w:firstLine="0"/>
              <w:rPr>
                <w:ins w:id="307" w:author="theirs" w:date="2014-01-16T01:18:00Z"/>
                <w:lang w:val="en-US"/>
              </w:rPr>
            </w:pPr>
            <w:ins w:id="308" w:author="theirs" w:date="2014-01-16T01:18:00Z">
              <w:r w:rsidRPr="00131A88">
                <w:rPr>
                  <w:lang w:val="en-US"/>
                </w:rPr>
                <w:t>Chỉ hiển thị đối với những người chưa phải là thành viên của nhóm</w:t>
              </w:r>
            </w:ins>
          </w:p>
        </w:tc>
      </w:tr>
      <w:tr w:rsidR="00131A88" w:rsidRPr="00131A88" w:rsidTr="00637C4B">
        <w:trPr>
          <w:ins w:id="309" w:author="theirs" w:date="2014-01-16T01:18:00Z"/>
        </w:trPr>
        <w:tc>
          <w:tcPr>
            <w:tcW w:w="704" w:type="dxa"/>
            <w:vAlign w:val="center"/>
          </w:tcPr>
          <w:p w:rsidR="00014024" w:rsidRPr="00131A88" w:rsidRDefault="00014024" w:rsidP="00396A24">
            <w:pPr>
              <w:spacing w:before="120" w:after="120"/>
              <w:ind w:firstLine="0"/>
              <w:jc w:val="center"/>
              <w:rPr>
                <w:ins w:id="310" w:author="theirs" w:date="2014-01-16T01:18:00Z"/>
                <w:lang w:val="en-US"/>
              </w:rPr>
            </w:pPr>
            <w:ins w:id="311" w:author="theirs" w:date="2014-01-16T01:18:00Z">
              <w:r w:rsidRPr="00131A88">
                <w:rPr>
                  <w:lang w:val="en-US"/>
                </w:rPr>
                <w:t>6</w:t>
              </w:r>
            </w:ins>
          </w:p>
        </w:tc>
        <w:tc>
          <w:tcPr>
            <w:tcW w:w="1985" w:type="dxa"/>
            <w:vAlign w:val="center"/>
          </w:tcPr>
          <w:p w:rsidR="00014024" w:rsidRPr="00131A88" w:rsidRDefault="00014024" w:rsidP="00396A24">
            <w:pPr>
              <w:spacing w:before="120" w:after="120"/>
              <w:ind w:firstLine="0"/>
              <w:rPr>
                <w:ins w:id="312" w:author="theirs" w:date="2014-01-16T01:18:00Z"/>
                <w:lang w:val="en-US"/>
              </w:rPr>
            </w:pPr>
            <w:ins w:id="313" w:author="theirs" w:date="2014-01-16T01:18:00Z">
              <w:r w:rsidRPr="00131A88">
                <w:rPr>
                  <w:lang w:val="en-US"/>
                </w:rPr>
                <w:t>Group information</w:t>
              </w:r>
            </w:ins>
          </w:p>
        </w:tc>
        <w:tc>
          <w:tcPr>
            <w:tcW w:w="3685" w:type="dxa"/>
            <w:vAlign w:val="center"/>
          </w:tcPr>
          <w:p w:rsidR="00014024" w:rsidRPr="00131A88" w:rsidRDefault="00014024" w:rsidP="00396A24">
            <w:pPr>
              <w:spacing w:before="120" w:after="120"/>
              <w:ind w:firstLine="0"/>
              <w:rPr>
                <w:ins w:id="314" w:author="theirs" w:date="2014-01-16T01:18:00Z"/>
                <w:spacing w:val="-4"/>
                <w:lang w:val="en-US"/>
              </w:rPr>
            </w:pPr>
            <w:ins w:id="315" w:author="theirs" w:date="2014-01-16T01:18:00Z">
              <w:r w:rsidRPr="00131A88">
                <w:rPr>
                  <w:spacing w:val="-4"/>
                  <w:lang w:val="en-US"/>
                </w:rPr>
                <w:t>Hiển thị thông tin của nhóm như số thành viên, trưởng nhóm, đường dẫn repository của mã nguồn…</w:t>
              </w:r>
            </w:ins>
          </w:p>
        </w:tc>
        <w:tc>
          <w:tcPr>
            <w:tcW w:w="2337" w:type="dxa"/>
            <w:vAlign w:val="center"/>
          </w:tcPr>
          <w:p w:rsidR="00014024" w:rsidRPr="00131A88" w:rsidRDefault="00014024" w:rsidP="00396A24">
            <w:pPr>
              <w:spacing w:before="120" w:after="120"/>
              <w:ind w:firstLine="0"/>
              <w:rPr>
                <w:ins w:id="316" w:author="theirs" w:date="2014-01-16T01:18:00Z"/>
                <w:lang w:val="en-US"/>
              </w:rPr>
            </w:pPr>
          </w:p>
        </w:tc>
      </w:tr>
      <w:tr w:rsidR="00131A88" w:rsidRPr="00131A88" w:rsidTr="00637C4B">
        <w:trPr>
          <w:ins w:id="317" w:author="theirs" w:date="2014-01-16T01:18:00Z"/>
        </w:trPr>
        <w:tc>
          <w:tcPr>
            <w:tcW w:w="704" w:type="dxa"/>
            <w:vAlign w:val="center"/>
          </w:tcPr>
          <w:p w:rsidR="00014024" w:rsidRPr="00131A88" w:rsidRDefault="00014024" w:rsidP="00396A24">
            <w:pPr>
              <w:spacing w:before="120" w:after="120"/>
              <w:ind w:firstLine="0"/>
              <w:jc w:val="center"/>
              <w:rPr>
                <w:ins w:id="318" w:author="theirs" w:date="2014-01-16T01:18:00Z"/>
                <w:lang w:val="en-US"/>
              </w:rPr>
            </w:pPr>
            <w:ins w:id="319" w:author="theirs" w:date="2014-01-16T01:18:00Z">
              <w:r w:rsidRPr="00131A88">
                <w:rPr>
                  <w:lang w:val="en-US"/>
                </w:rPr>
                <w:t>7</w:t>
              </w:r>
            </w:ins>
          </w:p>
        </w:tc>
        <w:tc>
          <w:tcPr>
            <w:tcW w:w="1985" w:type="dxa"/>
            <w:vAlign w:val="center"/>
          </w:tcPr>
          <w:p w:rsidR="00014024" w:rsidRPr="00131A88" w:rsidRDefault="00014024" w:rsidP="00396A24">
            <w:pPr>
              <w:spacing w:before="120" w:after="120"/>
              <w:ind w:firstLine="0"/>
              <w:rPr>
                <w:ins w:id="320" w:author="theirs" w:date="2014-01-16T01:18:00Z"/>
                <w:lang w:val="en-US"/>
              </w:rPr>
            </w:pPr>
            <w:ins w:id="321" w:author="theirs" w:date="2014-01-16T01:18:00Z">
              <w:r w:rsidRPr="00131A88">
                <w:rPr>
                  <w:lang w:val="en-US"/>
                </w:rPr>
                <w:t>Group Activity</w:t>
              </w:r>
            </w:ins>
          </w:p>
        </w:tc>
        <w:tc>
          <w:tcPr>
            <w:tcW w:w="3685" w:type="dxa"/>
            <w:vAlign w:val="center"/>
          </w:tcPr>
          <w:p w:rsidR="00014024" w:rsidRPr="00131A88" w:rsidRDefault="00014024" w:rsidP="00396A24">
            <w:pPr>
              <w:spacing w:before="120" w:after="120"/>
              <w:ind w:firstLine="0"/>
              <w:rPr>
                <w:ins w:id="322" w:author="theirs" w:date="2014-01-16T01:18:00Z"/>
                <w:lang w:val="en-US"/>
              </w:rPr>
            </w:pPr>
            <w:ins w:id="323" w:author="theirs" w:date="2014-01-16T01:18:00Z">
              <w:r w:rsidRPr="00131A88">
                <w:rPr>
                  <w:lang w:val="en-US"/>
                </w:rPr>
                <w:t xml:space="preserve">Hiển thị </w:t>
              </w:r>
              <w:r w:rsidR="00085702" w:rsidRPr="00131A88">
                <w:rPr>
                  <w:lang w:val="en-US"/>
                </w:rPr>
                <w:t>nội dung</w:t>
              </w:r>
              <w:r w:rsidRPr="00131A88">
                <w:rPr>
                  <w:lang w:val="en-US"/>
                </w:rPr>
                <w:t xml:space="preserve"> hoạt động mới nhất của thành viên nhóm</w:t>
              </w:r>
            </w:ins>
          </w:p>
        </w:tc>
        <w:tc>
          <w:tcPr>
            <w:tcW w:w="2337" w:type="dxa"/>
            <w:vAlign w:val="center"/>
          </w:tcPr>
          <w:p w:rsidR="00014024" w:rsidRPr="00131A88" w:rsidRDefault="00085702" w:rsidP="00396A24">
            <w:pPr>
              <w:spacing w:before="120" w:after="120"/>
              <w:ind w:firstLine="0"/>
              <w:rPr>
                <w:ins w:id="324" w:author="theirs" w:date="2014-01-16T01:18:00Z"/>
                <w:lang w:val="en-US"/>
              </w:rPr>
            </w:pPr>
            <w:ins w:id="325" w:author="theirs" w:date="2014-01-16T01:18:00Z">
              <w:r w:rsidRPr="00131A88">
                <w:rPr>
                  <w:lang w:val="en-US"/>
                </w:rPr>
                <w:t>Giới hạn chỉ hiển thị 6 nội dung mới nhất</w:t>
              </w:r>
            </w:ins>
          </w:p>
        </w:tc>
      </w:tr>
      <w:tr w:rsidR="00131A88" w:rsidRPr="00131A88" w:rsidTr="00637C4B">
        <w:trPr>
          <w:ins w:id="326" w:author="theirs" w:date="2014-01-16T01:18:00Z"/>
        </w:trPr>
        <w:tc>
          <w:tcPr>
            <w:tcW w:w="704" w:type="dxa"/>
            <w:vAlign w:val="center"/>
          </w:tcPr>
          <w:p w:rsidR="00085702" w:rsidRPr="00131A88" w:rsidRDefault="00085702" w:rsidP="00396A24">
            <w:pPr>
              <w:spacing w:before="120" w:after="120"/>
              <w:ind w:firstLine="0"/>
              <w:jc w:val="center"/>
              <w:rPr>
                <w:ins w:id="327" w:author="theirs" w:date="2014-01-16T01:18:00Z"/>
                <w:lang w:val="en-US"/>
              </w:rPr>
            </w:pPr>
            <w:ins w:id="328" w:author="theirs" w:date="2014-01-16T01:18:00Z">
              <w:r w:rsidRPr="00131A88">
                <w:rPr>
                  <w:lang w:val="en-US"/>
                </w:rPr>
                <w:t>8</w:t>
              </w:r>
            </w:ins>
          </w:p>
        </w:tc>
        <w:tc>
          <w:tcPr>
            <w:tcW w:w="1985" w:type="dxa"/>
            <w:vAlign w:val="center"/>
          </w:tcPr>
          <w:p w:rsidR="00085702" w:rsidRPr="00131A88" w:rsidRDefault="00085702" w:rsidP="00396A24">
            <w:pPr>
              <w:spacing w:before="120" w:after="120"/>
              <w:ind w:firstLine="0"/>
              <w:rPr>
                <w:ins w:id="329" w:author="theirs" w:date="2014-01-16T01:18:00Z"/>
                <w:lang w:val="en-US"/>
              </w:rPr>
            </w:pPr>
            <w:ins w:id="330" w:author="theirs" w:date="2014-01-16T01:18:00Z">
              <w:r w:rsidRPr="00131A88">
                <w:rPr>
                  <w:lang w:val="en-US"/>
                </w:rPr>
                <w:t>Group Discussion</w:t>
              </w:r>
            </w:ins>
          </w:p>
        </w:tc>
        <w:tc>
          <w:tcPr>
            <w:tcW w:w="3685" w:type="dxa"/>
            <w:vAlign w:val="center"/>
          </w:tcPr>
          <w:p w:rsidR="00085702" w:rsidRPr="00131A88" w:rsidRDefault="00085702" w:rsidP="00396A24">
            <w:pPr>
              <w:spacing w:before="120" w:after="120"/>
              <w:ind w:firstLine="0"/>
              <w:rPr>
                <w:ins w:id="331" w:author="theirs" w:date="2014-01-16T01:18:00Z"/>
                <w:lang w:val="en-US"/>
              </w:rPr>
            </w:pPr>
            <w:ins w:id="332" w:author="theirs" w:date="2014-01-16T01:18:00Z">
              <w:r w:rsidRPr="00131A88">
                <w:rPr>
                  <w:lang w:val="en-US"/>
                </w:rPr>
                <w:t>Hiển thị nội dung thảo luận mới nhất của nhóm</w:t>
              </w:r>
            </w:ins>
          </w:p>
        </w:tc>
        <w:tc>
          <w:tcPr>
            <w:tcW w:w="2337" w:type="dxa"/>
            <w:vAlign w:val="center"/>
          </w:tcPr>
          <w:p w:rsidR="00085702" w:rsidRPr="00131A88" w:rsidRDefault="00085702" w:rsidP="00396A24">
            <w:pPr>
              <w:spacing w:before="120" w:after="120"/>
              <w:ind w:firstLine="0"/>
              <w:rPr>
                <w:ins w:id="333" w:author="theirs" w:date="2014-01-16T01:18:00Z"/>
                <w:lang w:val="en-US"/>
              </w:rPr>
            </w:pPr>
            <w:ins w:id="334" w:author="theirs" w:date="2014-01-16T01:18:00Z">
              <w:r w:rsidRPr="00131A88">
                <w:rPr>
                  <w:lang w:val="en-US"/>
                </w:rPr>
                <w:t>Giới hạn chỉ hiển thị 6 nội dung mới nhất</w:t>
              </w:r>
            </w:ins>
          </w:p>
        </w:tc>
      </w:tr>
      <w:tr w:rsidR="00131A88" w:rsidRPr="00131A88" w:rsidTr="00637C4B">
        <w:trPr>
          <w:ins w:id="335" w:author="theirs" w:date="2014-01-16T01:18:00Z"/>
        </w:trPr>
        <w:tc>
          <w:tcPr>
            <w:tcW w:w="704" w:type="dxa"/>
            <w:vAlign w:val="center"/>
          </w:tcPr>
          <w:p w:rsidR="00085702" w:rsidRPr="00131A88" w:rsidRDefault="00085702" w:rsidP="00396A24">
            <w:pPr>
              <w:spacing w:before="120" w:after="120"/>
              <w:ind w:firstLine="0"/>
              <w:jc w:val="center"/>
              <w:rPr>
                <w:ins w:id="336" w:author="theirs" w:date="2014-01-16T01:18:00Z"/>
                <w:lang w:val="en-US"/>
              </w:rPr>
            </w:pPr>
            <w:ins w:id="337" w:author="theirs" w:date="2014-01-16T01:18:00Z">
              <w:r w:rsidRPr="00131A88">
                <w:rPr>
                  <w:lang w:val="en-US"/>
                </w:rPr>
                <w:t>9</w:t>
              </w:r>
            </w:ins>
          </w:p>
        </w:tc>
        <w:tc>
          <w:tcPr>
            <w:tcW w:w="1985" w:type="dxa"/>
            <w:vAlign w:val="center"/>
          </w:tcPr>
          <w:p w:rsidR="00085702" w:rsidRPr="00131A88" w:rsidRDefault="004D16E3" w:rsidP="00396A24">
            <w:pPr>
              <w:spacing w:before="120" w:after="120"/>
              <w:ind w:firstLine="0"/>
              <w:rPr>
                <w:ins w:id="338" w:author="theirs" w:date="2014-01-16T01:18:00Z"/>
                <w:lang w:val="en-US"/>
              </w:rPr>
            </w:pPr>
            <w:ins w:id="339" w:author="theirs" w:date="2014-01-16T01:18:00Z">
              <w:r w:rsidRPr="00131A88">
                <w:rPr>
                  <w:lang w:val="en-US"/>
                </w:rPr>
                <w:t xml:space="preserve">Group </w:t>
              </w:r>
              <w:r w:rsidR="00085702" w:rsidRPr="00131A88">
                <w:rPr>
                  <w:lang w:val="en-US"/>
                </w:rPr>
                <w:t>Review</w:t>
              </w:r>
            </w:ins>
          </w:p>
        </w:tc>
        <w:tc>
          <w:tcPr>
            <w:tcW w:w="3685" w:type="dxa"/>
            <w:vAlign w:val="center"/>
          </w:tcPr>
          <w:p w:rsidR="00085702" w:rsidRPr="00131A88" w:rsidRDefault="00085702" w:rsidP="00396A24">
            <w:pPr>
              <w:spacing w:before="120" w:after="120"/>
              <w:ind w:firstLine="0"/>
              <w:rPr>
                <w:ins w:id="340" w:author="theirs" w:date="2014-01-16T01:18:00Z"/>
                <w:lang w:val="en-US"/>
              </w:rPr>
            </w:pPr>
            <w:ins w:id="341" w:author="theirs" w:date="2014-01-16T01:18:00Z">
              <w:r w:rsidRPr="00131A88">
                <w:rPr>
                  <w:lang w:val="en-US"/>
                </w:rPr>
                <w:t>Hiển thị nội dung đánh giá của giảng viên</w:t>
              </w:r>
            </w:ins>
          </w:p>
        </w:tc>
        <w:tc>
          <w:tcPr>
            <w:tcW w:w="2337" w:type="dxa"/>
            <w:vAlign w:val="center"/>
          </w:tcPr>
          <w:p w:rsidR="00085702" w:rsidRPr="00131A88" w:rsidRDefault="00085702" w:rsidP="00396A24">
            <w:pPr>
              <w:spacing w:before="120" w:after="120"/>
              <w:ind w:firstLine="0"/>
              <w:rPr>
                <w:ins w:id="342" w:author="theirs" w:date="2014-01-16T01:18:00Z"/>
                <w:lang w:val="en-US"/>
              </w:rPr>
            </w:pPr>
            <w:ins w:id="343" w:author="theirs" w:date="2014-01-16T01:18:00Z">
              <w:r w:rsidRPr="00131A88">
                <w:rPr>
                  <w:lang w:val="en-US"/>
                </w:rPr>
                <w:t>Giới hạn chỉ hiển thị 6 đánh giá mới nhất</w:t>
              </w:r>
            </w:ins>
          </w:p>
        </w:tc>
      </w:tr>
      <w:tr w:rsidR="00131A88" w:rsidRPr="00131A88" w:rsidTr="00637C4B">
        <w:trPr>
          <w:ins w:id="344" w:author="theirs" w:date="2014-01-16T01:18:00Z"/>
        </w:trPr>
        <w:tc>
          <w:tcPr>
            <w:tcW w:w="704" w:type="dxa"/>
            <w:vAlign w:val="center"/>
          </w:tcPr>
          <w:p w:rsidR="00085702" w:rsidRPr="00131A88" w:rsidRDefault="00085702" w:rsidP="00396A24">
            <w:pPr>
              <w:spacing w:before="120" w:after="120"/>
              <w:ind w:firstLine="0"/>
              <w:jc w:val="center"/>
              <w:rPr>
                <w:ins w:id="345" w:author="theirs" w:date="2014-01-16T01:18:00Z"/>
                <w:lang w:val="en-US"/>
              </w:rPr>
            </w:pPr>
            <w:ins w:id="346" w:author="theirs" w:date="2014-01-16T01:18:00Z">
              <w:r w:rsidRPr="00131A88">
                <w:rPr>
                  <w:lang w:val="en-US"/>
                </w:rPr>
                <w:t>10</w:t>
              </w:r>
            </w:ins>
          </w:p>
        </w:tc>
        <w:tc>
          <w:tcPr>
            <w:tcW w:w="1985" w:type="dxa"/>
            <w:vAlign w:val="center"/>
          </w:tcPr>
          <w:p w:rsidR="00085702" w:rsidRPr="00131A88" w:rsidRDefault="00085702" w:rsidP="00396A24">
            <w:pPr>
              <w:spacing w:before="120" w:after="120"/>
              <w:ind w:firstLine="0"/>
              <w:rPr>
                <w:ins w:id="347" w:author="theirs" w:date="2014-01-16T01:18:00Z"/>
                <w:lang w:val="en-US"/>
              </w:rPr>
            </w:pPr>
            <w:ins w:id="348" w:author="theirs" w:date="2014-01-16T01:18:00Z">
              <w:r w:rsidRPr="00131A88">
                <w:rPr>
                  <w:lang w:val="en-US"/>
                </w:rPr>
                <w:t>Group Files</w:t>
              </w:r>
            </w:ins>
          </w:p>
        </w:tc>
        <w:tc>
          <w:tcPr>
            <w:tcW w:w="3685" w:type="dxa"/>
            <w:vAlign w:val="center"/>
          </w:tcPr>
          <w:p w:rsidR="00085702" w:rsidRPr="00131A88" w:rsidRDefault="00085702" w:rsidP="00396A24">
            <w:pPr>
              <w:spacing w:before="120" w:after="120"/>
              <w:ind w:firstLine="0"/>
              <w:rPr>
                <w:ins w:id="349" w:author="theirs" w:date="2014-01-16T01:18:00Z"/>
                <w:lang w:val="en-US"/>
              </w:rPr>
            </w:pPr>
            <w:ins w:id="350" w:author="theirs" w:date="2014-01-16T01:18:00Z">
              <w:r w:rsidRPr="00131A88">
                <w:rPr>
                  <w:lang w:val="en-US"/>
                </w:rPr>
                <w:t>Hiển thị các tập tin chia sẻ trong nhóm</w:t>
              </w:r>
            </w:ins>
          </w:p>
        </w:tc>
        <w:tc>
          <w:tcPr>
            <w:tcW w:w="2337" w:type="dxa"/>
            <w:vAlign w:val="center"/>
          </w:tcPr>
          <w:p w:rsidR="00085702" w:rsidRPr="00131A88" w:rsidRDefault="00085702" w:rsidP="00396A24">
            <w:pPr>
              <w:spacing w:before="120" w:after="120"/>
              <w:ind w:firstLine="0"/>
              <w:rPr>
                <w:ins w:id="351" w:author="theirs" w:date="2014-01-16T01:18:00Z"/>
                <w:lang w:val="en-US"/>
              </w:rPr>
            </w:pPr>
            <w:ins w:id="352" w:author="theirs" w:date="2014-01-16T01:18:00Z">
              <w:r w:rsidRPr="00131A88">
                <w:rPr>
                  <w:lang w:val="en-US"/>
                </w:rPr>
                <w:t>Giới hạn chỉ hiển thị 6 tập tin mới nhất</w:t>
              </w:r>
            </w:ins>
          </w:p>
        </w:tc>
      </w:tr>
      <w:tr w:rsidR="00131A88" w:rsidRPr="00131A88" w:rsidTr="00637C4B">
        <w:trPr>
          <w:ins w:id="353" w:author="theirs" w:date="2014-01-16T01:18:00Z"/>
        </w:trPr>
        <w:tc>
          <w:tcPr>
            <w:tcW w:w="704" w:type="dxa"/>
            <w:vAlign w:val="center"/>
          </w:tcPr>
          <w:p w:rsidR="00085702" w:rsidRPr="00131A88" w:rsidRDefault="00085702" w:rsidP="00396A24">
            <w:pPr>
              <w:spacing w:before="120" w:after="120"/>
              <w:ind w:firstLine="0"/>
              <w:jc w:val="center"/>
              <w:rPr>
                <w:ins w:id="354" w:author="theirs" w:date="2014-01-16T01:18:00Z"/>
                <w:lang w:val="en-US"/>
              </w:rPr>
            </w:pPr>
            <w:ins w:id="355" w:author="theirs" w:date="2014-01-16T01:18:00Z">
              <w:r w:rsidRPr="00131A88">
                <w:rPr>
                  <w:lang w:val="en-US"/>
                </w:rPr>
                <w:t>11</w:t>
              </w:r>
            </w:ins>
          </w:p>
        </w:tc>
        <w:tc>
          <w:tcPr>
            <w:tcW w:w="1985" w:type="dxa"/>
            <w:vAlign w:val="center"/>
          </w:tcPr>
          <w:p w:rsidR="00085702" w:rsidRPr="00131A88" w:rsidRDefault="00085702" w:rsidP="00396A24">
            <w:pPr>
              <w:spacing w:before="120" w:after="120"/>
              <w:ind w:firstLine="0"/>
              <w:rPr>
                <w:ins w:id="356" w:author="theirs" w:date="2014-01-16T01:18:00Z"/>
                <w:lang w:val="en-US"/>
              </w:rPr>
            </w:pPr>
            <w:ins w:id="357" w:author="theirs" w:date="2014-01-16T01:18:00Z">
              <w:r w:rsidRPr="00131A88">
                <w:rPr>
                  <w:lang w:val="en-US"/>
                </w:rPr>
                <w:t>Document</w:t>
              </w:r>
            </w:ins>
          </w:p>
        </w:tc>
        <w:tc>
          <w:tcPr>
            <w:tcW w:w="3685" w:type="dxa"/>
            <w:vAlign w:val="center"/>
          </w:tcPr>
          <w:p w:rsidR="00085702" w:rsidRPr="00131A88" w:rsidRDefault="00085702" w:rsidP="00396A24">
            <w:pPr>
              <w:spacing w:before="120" w:after="120"/>
              <w:ind w:firstLine="0"/>
              <w:rPr>
                <w:ins w:id="358" w:author="theirs" w:date="2014-01-16T01:18:00Z"/>
                <w:lang w:val="en-US"/>
              </w:rPr>
            </w:pPr>
            <w:ins w:id="359" w:author="theirs" w:date="2014-01-16T01:18:00Z">
              <w:r w:rsidRPr="00131A88">
                <w:rPr>
                  <w:lang w:val="en-US"/>
                </w:rPr>
                <w:t>Hiển thị tài liệu trong nhóm</w:t>
              </w:r>
            </w:ins>
          </w:p>
        </w:tc>
        <w:tc>
          <w:tcPr>
            <w:tcW w:w="2337" w:type="dxa"/>
            <w:vAlign w:val="center"/>
          </w:tcPr>
          <w:p w:rsidR="00085702" w:rsidRPr="00131A88" w:rsidRDefault="00085702" w:rsidP="00396A24">
            <w:pPr>
              <w:spacing w:before="120" w:after="120"/>
              <w:ind w:firstLine="0"/>
              <w:rPr>
                <w:ins w:id="360" w:author="theirs" w:date="2014-01-16T01:18:00Z"/>
                <w:lang w:val="en-US"/>
              </w:rPr>
            </w:pPr>
          </w:p>
        </w:tc>
      </w:tr>
      <w:tr w:rsidR="00131A88" w:rsidRPr="00131A88" w:rsidTr="00637C4B">
        <w:trPr>
          <w:ins w:id="361" w:author="theirs" w:date="2014-01-16T01:18:00Z"/>
        </w:trPr>
        <w:tc>
          <w:tcPr>
            <w:tcW w:w="704" w:type="dxa"/>
            <w:vAlign w:val="center"/>
          </w:tcPr>
          <w:p w:rsidR="004D16E3" w:rsidRPr="00131A88" w:rsidRDefault="004D16E3" w:rsidP="00396A24">
            <w:pPr>
              <w:spacing w:before="120" w:after="120"/>
              <w:ind w:firstLine="0"/>
              <w:jc w:val="center"/>
              <w:rPr>
                <w:ins w:id="362" w:author="theirs" w:date="2014-01-16T01:18:00Z"/>
                <w:lang w:val="en-US"/>
              </w:rPr>
            </w:pPr>
            <w:ins w:id="363" w:author="theirs" w:date="2014-01-16T01:18:00Z">
              <w:r w:rsidRPr="00131A88">
                <w:rPr>
                  <w:lang w:val="en-US"/>
                </w:rPr>
                <w:lastRenderedPageBreak/>
                <w:t>12</w:t>
              </w:r>
            </w:ins>
          </w:p>
        </w:tc>
        <w:tc>
          <w:tcPr>
            <w:tcW w:w="1985" w:type="dxa"/>
            <w:vAlign w:val="center"/>
          </w:tcPr>
          <w:p w:rsidR="004D16E3" w:rsidRPr="00131A88" w:rsidRDefault="004D16E3" w:rsidP="00396A24">
            <w:pPr>
              <w:spacing w:before="120" w:after="120"/>
              <w:ind w:firstLine="0"/>
              <w:rPr>
                <w:ins w:id="364" w:author="theirs" w:date="2014-01-16T01:18:00Z"/>
                <w:lang w:val="en-US"/>
              </w:rPr>
            </w:pPr>
            <w:ins w:id="365" w:author="theirs" w:date="2014-01-16T01:18:00Z">
              <w:r w:rsidRPr="00131A88">
                <w:rPr>
                  <w:lang w:val="en-US"/>
                </w:rPr>
                <w:t>Group Blog</w:t>
              </w:r>
            </w:ins>
          </w:p>
        </w:tc>
        <w:tc>
          <w:tcPr>
            <w:tcW w:w="3685" w:type="dxa"/>
            <w:vAlign w:val="center"/>
          </w:tcPr>
          <w:p w:rsidR="004D16E3" w:rsidRPr="00131A88" w:rsidRDefault="004D16E3" w:rsidP="00396A24">
            <w:pPr>
              <w:spacing w:before="120" w:after="120"/>
              <w:ind w:firstLine="0"/>
              <w:rPr>
                <w:ins w:id="366" w:author="theirs" w:date="2014-01-16T01:18:00Z"/>
                <w:lang w:val="en-US"/>
              </w:rPr>
            </w:pPr>
            <w:ins w:id="367" w:author="theirs" w:date="2014-01-16T01:18:00Z">
              <w:r w:rsidRPr="00131A88">
                <w:rPr>
                  <w:lang w:val="en-US"/>
                </w:rPr>
                <w:t>Hiển thị các blog chia sẻ trong nhóm</w:t>
              </w:r>
            </w:ins>
          </w:p>
        </w:tc>
        <w:tc>
          <w:tcPr>
            <w:tcW w:w="2337" w:type="dxa"/>
            <w:vAlign w:val="center"/>
          </w:tcPr>
          <w:p w:rsidR="004D16E3" w:rsidRPr="00131A88" w:rsidRDefault="004D16E3" w:rsidP="00396A24">
            <w:pPr>
              <w:spacing w:before="120" w:after="120"/>
              <w:ind w:firstLine="0"/>
              <w:rPr>
                <w:ins w:id="368" w:author="theirs" w:date="2014-01-16T01:18:00Z"/>
                <w:lang w:val="en-US"/>
              </w:rPr>
            </w:pPr>
            <w:ins w:id="369" w:author="theirs" w:date="2014-01-16T01:18:00Z">
              <w:r w:rsidRPr="00131A88">
                <w:rPr>
                  <w:lang w:val="en-US"/>
                </w:rPr>
                <w:t>Giới hạn chỉ hiện 6 blog mới nhất</w:t>
              </w:r>
            </w:ins>
          </w:p>
        </w:tc>
      </w:tr>
      <w:tr w:rsidR="00131A88" w:rsidRPr="00131A88" w:rsidTr="00637C4B">
        <w:trPr>
          <w:ins w:id="370" w:author="theirs" w:date="2014-01-16T01:18:00Z"/>
        </w:trPr>
        <w:tc>
          <w:tcPr>
            <w:tcW w:w="704" w:type="dxa"/>
            <w:vAlign w:val="center"/>
          </w:tcPr>
          <w:p w:rsidR="004D16E3" w:rsidRPr="00131A88" w:rsidRDefault="004D16E3" w:rsidP="00396A24">
            <w:pPr>
              <w:spacing w:before="120" w:after="120"/>
              <w:ind w:firstLine="0"/>
              <w:jc w:val="center"/>
              <w:rPr>
                <w:ins w:id="371" w:author="theirs" w:date="2014-01-16T01:18:00Z"/>
                <w:lang w:val="en-US"/>
              </w:rPr>
            </w:pPr>
            <w:ins w:id="372" w:author="theirs" w:date="2014-01-16T01:18:00Z">
              <w:r w:rsidRPr="00131A88">
                <w:rPr>
                  <w:lang w:val="en-US"/>
                </w:rPr>
                <w:t>13</w:t>
              </w:r>
            </w:ins>
          </w:p>
        </w:tc>
        <w:tc>
          <w:tcPr>
            <w:tcW w:w="1985" w:type="dxa"/>
            <w:vAlign w:val="center"/>
          </w:tcPr>
          <w:p w:rsidR="004D16E3" w:rsidRPr="00131A88" w:rsidRDefault="004D16E3" w:rsidP="00396A24">
            <w:pPr>
              <w:spacing w:before="120" w:after="120"/>
              <w:ind w:firstLine="0"/>
              <w:rPr>
                <w:ins w:id="373" w:author="theirs" w:date="2014-01-16T01:18:00Z"/>
                <w:lang w:val="en-US"/>
              </w:rPr>
            </w:pPr>
            <w:ins w:id="374" w:author="theirs" w:date="2014-01-16T01:18:00Z">
              <w:r w:rsidRPr="00131A88">
                <w:rPr>
                  <w:lang w:val="en-US"/>
                </w:rPr>
                <w:t>Activity</w:t>
              </w:r>
            </w:ins>
          </w:p>
        </w:tc>
        <w:tc>
          <w:tcPr>
            <w:tcW w:w="3685" w:type="dxa"/>
            <w:vAlign w:val="center"/>
          </w:tcPr>
          <w:p w:rsidR="004D16E3" w:rsidRPr="00131A88" w:rsidRDefault="004D16E3" w:rsidP="00396A24">
            <w:pPr>
              <w:spacing w:before="120" w:after="120"/>
              <w:ind w:firstLine="0"/>
              <w:rPr>
                <w:ins w:id="375" w:author="theirs" w:date="2014-01-16T01:18:00Z"/>
                <w:lang w:val="en-US"/>
              </w:rPr>
            </w:pPr>
            <w:ins w:id="376" w:author="theirs" w:date="2014-01-16T01:18:00Z">
              <w:r w:rsidRPr="00131A88">
                <w:rPr>
                  <w:lang w:val="en-US"/>
                </w:rPr>
                <w:t>Xem tất cả các hoạt động của nhóm</w:t>
              </w:r>
            </w:ins>
          </w:p>
        </w:tc>
        <w:tc>
          <w:tcPr>
            <w:tcW w:w="2337" w:type="dxa"/>
            <w:vAlign w:val="center"/>
          </w:tcPr>
          <w:p w:rsidR="004D16E3" w:rsidRPr="00131A88" w:rsidRDefault="004D16E3" w:rsidP="00396A24">
            <w:pPr>
              <w:spacing w:before="120" w:after="120"/>
              <w:ind w:firstLine="0"/>
              <w:rPr>
                <w:ins w:id="377" w:author="theirs" w:date="2014-01-16T01:18:00Z"/>
                <w:lang w:val="en-US"/>
              </w:rPr>
            </w:pPr>
          </w:p>
        </w:tc>
      </w:tr>
      <w:tr w:rsidR="00131A88" w:rsidRPr="00131A88" w:rsidTr="00637C4B">
        <w:trPr>
          <w:ins w:id="378" w:author="theirs" w:date="2014-01-16T01:18:00Z"/>
        </w:trPr>
        <w:tc>
          <w:tcPr>
            <w:tcW w:w="704" w:type="dxa"/>
            <w:vAlign w:val="center"/>
          </w:tcPr>
          <w:p w:rsidR="004D16E3" w:rsidRPr="00131A88" w:rsidRDefault="004D16E3" w:rsidP="00396A24">
            <w:pPr>
              <w:spacing w:before="120" w:after="120"/>
              <w:ind w:firstLine="0"/>
              <w:jc w:val="center"/>
              <w:rPr>
                <w:ins w:id="379" w:author="theirs" w:date="2014-01-16T01:18:00Z"/>
                <w:lang w:val="en-US"/>
              </w:rPr>
            </w:pPr>
            <w:ins w:id="380" w:author="theirs" w:date="2014-01-16T01:18:00Z">
              <w:r w:rsidRPr="00131A88">
                <w:rPr>
                  <w:lang w:val="en-US"/>
                </w:rPr>
                <w:t>14</w:t>
              </w:r>
            </w:ins>
          </w:p>
        </w:tc>
        <w:tc>
          <w:tcPr>
            <w:tcW w:w="1985" w:type="dxa"/>
            <w:vAlign w:val="center"/>
          </w:tcPr>
          <w:p w:rsidR="004D16E3" w:rsidRPr="00131A88" w:rsidRDefault="004D16E3" w:rsidP="00396A24">
            <w:pPr>
              <w:spacing w:before="120" w:after="120"/>
              <w:ind w:firstLine="0"/>
              <w:rPr>
                <w:ins w:id="381" w:author="theirs" w:date="2014-01-16T01:18:00Z"/>
                <w:lang w:val="en-US"/>
              </w:rPr>
            </w:pPr>
            <w:ins w:id="382" w:author="theirs" w:date="2014-01-16T01:18:00Z">
              <w:r w:rsidRPr="00131A88">
                <w:rPr>
                  <w:lang w:val="en-US"/>
                </w:rPr>
                <w:t>Discussion</w:t>
              </w:r>
            </w:ins>
          </w:p>
        </w:tc>
        <w:tc>
          <w:tcPr>
            <w:tcW w:w="3685" w:type="dxa"/>
            <w:vAlign w:val="center"/>
          </w:tcPr>
          <w:p w:rsidR="004D16E3" w:rsidRPr="00131A88" w:rsidRDefault="004D16E3" w:rsidP="00396A24">
            <w:pPr>
              <w:spacing w:before="120" w:after="120"/>
              <w:ind w:firstLine="0"/>
              <w:rPr>
                <w:ins w:id="383" w:author="theirs" w:date="2014-01-16T01:18:00Z"/>
                <w:lang w:val="en-US"/>
              </w:rPr>
            </w:pPr>
            <w:ins w:id="384" w:author="theirs" w:date="2014-01-16T01:18:00Z">
              <w:r w:rsidRPr="00131A88">
                <w:rPr>
                  <w:lang w:val="en-US"/>
                </w:rPr>
                <w:t>Xem tất cả các chủ đề thảo luận trong nhóm</w:t>
              </w:r>
            </w:ins>
          </w:p>
        </w:tc>
        <w:tc>
          <w:tcPr>
            <w:tcW w:w="2337" w:type="dxa"/>
            <w:vAlign w:val="center"/>
          </w:tcPr>
          <w:p w:rsidR="004D16E3" w:rsidRPr="00131A88" w:rsidRDefault="004D16E3" w:rsidP="00396A24">
            <w:pPr>
              <w:spacing w:before="120" w:after="120"/>
              <w:ind w:firstLine="0"/>
              <w:rPr>
                <w:ins w:id="385" w:author="theirs" w:date="2014-01-16T01:18:00Z"/>
                <w:lang w:val="en-US"/>
              </w:rPr>
            </w:pPr>
          </w:p>
        </w:tc>
      </w:tr>
      <w:tr w:rsidR="00131A88" w:rsidRPr="00131A88" w:rsidTr="00637C4B">
        <w:trPr>
          <w:ins w:id="386" w:author="theirs" w:date="2014-01-16T01:18:00Z"/>
        </w:trPr>
        <w:tc>
          <w:tcPr>
            <w:tcW w:w="704" w:type="dxa"/>
            <w:vAlign w:val="center"/>
          </w:tcPr>
          <w:p w:rsidR="004D16E3" w:rsidRPr="00131A88" w:rsidRDefault="004D16E3" w:rsidP="00396A24">
            <w:pPr>
              <w:spacing w:before="120" w:after="120"/>
              <w:ind w:firstLine="0"/>
              <w:jc w:val="center"/>
              <w:rPr>
                <w:ins w:id="387" w:author="theirs" w:date="2014-01-16T01:18:00Z"/>
                <w:lang w:val="en-US"/>
              </w:rPr>
            </w:pPr>
            <w:ins w:id="388" w:author="theirs" w:date="2014-01-16T01:18:00Z">
              <w:r w:rsidRPr="00131A88">
                <w:rPr>
                  <w:lang w:val="en-US"/>
                </w:rPr>
                <w:t>15</w:t>
              </w:r>
            </w:ins>
          </w:p>
        </w:tc>
        <w:tc>
          <w:tcPr>
            <w:tcW w:w="1985" w:type="dxa"/>
            <w:vAlign w:val="center"/>
          </w:tcPr>
          <w:p w:rsidR="004D16E3" w:rsidRPr="00131A88" w:rsidRDefault="004D16E3" w:rsidP="00396A24">
            <w:pPr>
              <w:spacing w:before="120" w:after="120"/>
              <w:ind w:firstLine="0"/>
              <w:rPr>
                <w:ins w:id="389" w:author="theirs" w:date="2014-01-16T01:18:00Z"/>
                <w:lang w:val="en-US"/>
              </w:rPr>
            </w:pPr>
            <w:ins w:id="390" w:author="theirs" w:date="2014-01-16T01:18:00Z">
              <w:r w:rsidRPr="00131A88">
                <w:rPr>
                  <w:lang w:val="en-US"/>
                </w:rPr>
                <w:t>Review</w:t>
              </w:r>
            </w:ins>
          </w:p>
        </w:tc>
        <w:tc>
          <w:tcPr>
            <w:tcW w:w="3685" w:type="dxa"/>
            <w:vAlign w:val="center"/>
          </w:tcPr>
          <w:p w:rsidR="004D16E3" w:rsidRPr="00131A88" w:rsidRDefault="004D16E3" w:rsidP="00396A24">
            <w:pPr>
              <w:spacing w:before="120" w:after="120"/>
              <w:ind w:firstLine="0"/>
              <w:rPr>
                <w:ins w:id="391" w:author="theirs" w:date="2014-01-16T01:18:00Z"/>
                <w:lang w:val="en-US"/>
              </w:rPr>
            </w:pPr>
            <w:ins w:id="392" w:author="theirs" w:date="2014-01-16T01:18:00Z">
              <w:r w:rsidRPr="00131A88">
                <w:rPr>
                  <w:lang w:val="en-US"/>
                </w:rPr>
                <w:t xml:space="preserve">Xem tất cả các </w:t>
              </w:r>
            </w:ins>
          </w:p>
        </w:tc>
        <w:tc>
          <w:tcPr>
            <w:tcW w:w="2337" w:type="dxa"/>
            <w:vAlign w:val="center"/>
          </w:tcPr>
          <w:p w:rsidR="004D16E3" w:rsidRPr="00131A88" w:rsidRDefault="004D16E3" w:rsidP="00396A24">
            <w:pPr>
              <w:spacing w:before="120" w:after="120"/>
              <w:ind w:firstLine="0"/>
              <w:rPr>
                <w:ins w:id="393" w:author="theirs" w:date="2014-01-16T01:18:00Z"/>
                <w:lang w:val="en-US"/>
              </w:rPr>
            </w:pPr>
          </w:p>
        </w:tc>
      </w:tr>
      <w:tr w:rsidR="00131A88" w:rsidRPr="00131A88" w:rsidTr="00637C4B">
        <w:trPr>
          <w:ins w:id="394" w:author="theirs" w:date="2014-01-16T01:18:00Z"/>
        </w:trPr>
        <w:tc>
          <w:tcPr>
            <w:tcW w:w="704" w:type="dxa"/>
            <w:vAlign w:val="center"/>
          </w:tcPr>
          <w:p w:rsidR="004D16E3" w:rsidRPr="00131A88" w:rsidRDefault="004D16E3" w:rsidP="00396A24">
            <w:pPr>
              <w:spacing w:before="120" w:after="120"/>
              <w:ind w:firstLine="0"/>
              <w:jc w:val="center"/>
              <w:rPr>
                <w:ins w:id="395" w:author="theirs" w:date="2014-01-16T01:18:00Z"/>
                <w:lang w:val="en-US"/>
              </w:rPr>
            </w:pPr>
            <w:ins w:id="396" w:author="theirs" w:date="2014-01-16T01:18:00Z">
              <w:r w:rsidRPr="00131A88">
                <w:rPr>
                  <w:lang w:val="en-US"/>
                </w:rPr>
                <w:t>16</w:t>
              </w:r>
            </w:ins>
          </w:p>
        </w:tc>
        <w:tc>
          <w:tcPr>
            <w:tcW w:w="1985" w:type="dxa"/>
            <w:vAlign w:val="center"/>
          </w:tcPr>
          <w:p w:rsidR="004D16E3" w:rsidRPr="00131A88" w:rsidRDefault="004D16E3" w:rsidP="00396A24">
            <w:pPr>
              <w:spacing w:before="120" w:after="120"/>
              <w:ind w:firstLine="0"/>
              <w:rPr>
                <w:ins w:id="397" w:author="theirs" w:date="2014-01-16T01:18:00Z"/>
                <w:lang w:val="en-US"/>
              </w:rPr>
            </w:pPr>
            <w:ins w:id="398" w:author="theirs" w:date="2014-01-16T01:18:00Z">
              <w:r w:rsidRPr="00131A88">
                <w:rPr>
                  <w:lang w:val="en-US"/>
                </w:rPr>
                <w:t>Files</w:t>
              </w:r>
            </w:ins>
          </w:p>
        </w:tc>
        <w:tc>
          <w:tcPr>
            <w:tcW w:w="3685" w:type="dxa"/>
            <w:vAlign w:val="center"/>
          </w:tcPr>
          <w:p w:rsidR="004D16E3" w:rsidRPr="00131A88" w:rsidRDefault="004D16E3" w:rsidP="00396A24">
            <w:pPr>
              <w:spacing w:before="120" w:after="120"/>
              <w:ind w:firstLine="0"/>
              <w:rPr>
                <w:ins w:id="399" w:author="theirs" w:date="2014-01-16T01:18:00Z"/>
                <w:lang w:val="en-US"/>
              </w:rPr>
            </w:pPr>
            <w:ins w:id="400" w:author="theirs" w:date="2014-01-16T01:18:00Z">
              <w:r w:rsidRPr="00131A88">
                <w:rPr>
                  <w:lang w:val="en-US"/>
                </w:rPr>
                <w:t>Xem tất cả các tập chia sẻ tin trong nhóm</w:t>
              </w:r>
            </w:ins>
          </w:p>
        </w:tc>
        <w:tc>
          <w:tcPr>
            <w:tcW w:w="2337" w:type="dxa"/>
            <w:vAlign w:val="center"/>
          </w:tcPr>
          <w:p w:rsidR="004D16E3" w:rsidRPr="00131A88" w:rsidRDefault="004D16E3" w:rsidP="00396A24">
            <w:pPr>
              <w:spacing w:before="120" w:after="120"/>
              <w:ind w:firstLine="0"/>
              <w:rPr>
                <w:ins w:id="401" w:author="theirs" w:date="2014-01-16T01:18:00Z"/>
                <w:lang w:val="en-US"/>
              </w:rPr>
            </w:pPr>
          </w:p>
        </w:tc>
      </w:tr>
      <w:tr w:rsidR="00131A88" w:rsidRPr="00131A88" w:rsidTr="00637C4B">
        <w:trPr>
          <w:ins w:id="402" w:author="theirs" w:date="2014-01-16T01:18:00Z"/>
        </w:trPr>
        <w:tc>
          <w:tcPr>
            <w:tcW w:w="704" w:type="dxa"/>
            <w:vAlign w:val="center"/>
          </w:tcPr>
          <w:p w:rsidR="004D16E3" w:rsidRPr="00131A88" w:rsidRDefault="005A0771" w:rsidP="00396A24">
            <w:pPr>
              <w:spacing w:before="120" w:after="120"/>
              <w:ind w:firstLine="0"/>
              <w:jc w:val="center"/>
              <w:rPr>
                <w:ins w:id="403" w:author="theirs" w:date="2014-01-16T01:18:00Z"/>
                <w:lang w:val="en-US"/>
              </w:rPr>
            </w:pPr>
            <w:ins w:id="404" w:author="theirs" w:date="2014-01-16T01:18:00Z">
              <w:r w:rsidRPr="00131A88">
                <w:rPr>
                  <w:lang w:val="en-US"/>
                </w:rPr>
                <w:t>17</w:t>
              </w:r>
            </w:ins>
          </w:p>
        </w:tc>
        <w:tc>
          <w:tcPr>
            <w:tcW w:w="1985" w:type="dxa"/>
            <w:vAlign w:val="center"/>
          </w:tcPr>
          <w:p w:rsidR="004D16E3" w:rsidRPr="00131A88" w:rsidRDefault="005A0771" w:rsidP="00396A24">
            <w:pPr>
              <w:spacing w:before="120" w:after="120"/>
              <w:ind w:firstLine="0"/>
              <w:rPr>
                <w:ins w:id="405" w:author="theirs" w:date="2014-01-16T01:18:00Z"/>
                <w:lang w:val="en-US"/>
              </w:rPr>
            </w:pPr>
            <w:ins w:id="406" w:author="theirs" w:date="2014-01-16T01:18:00Z">
              <w:r w:rsidRPr="00131A88">
                <w:rPr>
                  <w:lang w:val="en-US"/>
                </w:rPr>
                <w:t>Documents</w:t>
              </w:r>
            </w:ins>
          </w:p>
        </w:tc>
        <w:tc>
          <w:tcPr>
            <w:tcW w:w="3685" w:type="dxa"/>
            <w:vAlign w:val="center"/>
          </w:tcPr>
          <w:p w:rsidR="004D16E3" w:rsidRPr="00131A88" w:rsidRDefault="005A0771" w:rsidP="00396A24">
            <w:pPr>
              <w:spacing w:before="120" w:after="120"/>
              <w:ind w:firstLine="0"/>
              <w:rPr>
                <w:ins w:id="407" w:author="theirs" w:date="2014-01-16T01:18:00Z"/>
                <w:lang w:val="en-US"/>
              </w:rPr>
            </w:pPr>
            <w:ins w:id="408" w:author="theirs" w:date="2014-01-16T01:18:00Z">
              <w:r w:rsidRPr="00131A88">
                <w:rPr>
                  <w:lang w:val="en-US"/>
                </w:rPr>
                <w:t>Xem tất cả tài liệu trong nhóm</w:t>
              </w:r>
            </w:ins>
          </w:p>
        </w:tc>
        <w:tc>
          <w:tcPr>
            <w:tcW w:w="2337" w:type="dxa"/>
            <w:vAlign w:val="center"/>
          </w:tcPr>
          <w:p w:rsidR="004D16E3" w:rsidRPr="00131A88" w:rsidRDefault="004D16E3" w:rsidP="00396A24">
            <w:pPr>
              <w:spacing w:before="120" w:after="120"/>
              <w:ind w:firstLine="0"/>
              <w:rPr>
                <w:ins w:id="409" w:author="theirs" w:date="2014-01-16T01:18:00Z"/>
                <w:lang w:val="en-US"/>
              </w:rPr>
            </w:pPr>
          </w:p>
        </w:tc>
      </w:tr>
      <w:tr w:rsidR="00131A88" w:rsidRPr="00131A88" w:rsidTr="00637C4B">
        <w:trPr>
          <w:ins w:id="410" w:author="theirs" w:date="2014-01-16T01:18:00Z"/>
        </w:trPr>
        <w:tc>
          <w:tcPr>
            <w:tcW w:w="704" w:type="dxa"/>
            <w:vAlign w:val="center"/>
          </w:tcPr>
          <w:p w:rsidR="005A0771" w:rsidRPr="00131A88" w:rsidRDefault="005A0771" w:rsidP="00396A24">
            <w:pPr>
              <w:spacing w:before="120" w:after="120"/>
              <w:ind w:firstLine="0"/>
              <w:jc w:val="center"/>
              <w:rPr>
                <w:ins w:id="411" w:author="theirs" w:date="2014-01-16T01:18:00Z"/>
                <w:lang w:val="en-US"/>
              </w:rPr>
            </w:pPr>
            <w:ins w:id="412" w:author="theirs" w:date="2014-01-16T01:18:00Z">
              <w:r w:rsidRPr="00131A88">
                <w:rPr>
                  <w:lang w:val="en-US"/>
                </w:rPr>
                <w:t>18</w:t>
              </w:r>
            </w:ins>
          </w:p>
        </w:tc>
        <w:tc>
          <w:tcPr>
            <w:tcW w:w="1985" w:type="dxa"/>
            <w:vAlign w:val="center"/>
          </w:tcPr>
          <w:p w:rsidR="005A0771" w:rsidRPr="00131A88" w:rsidRDefault="005A0771" w:rsidP="00396A24">
            <w:pPr>
              <w:spacing w:before="120" w:after="120"/>
              <w:ind w:firstLine="0"/>
              <w:rPr>
                <w:ins w:id="413" w:author="theirs" w:date="2014-01-16T01:18:00Z"/>
                <w:lang w:val="en-US"/>
              </w:rPr>
            </w:pPr>
            <w:ins w:id="414" w:author="theirs" w:date="2014-01-16T01:18:00Z">
              <w:r w:rsidRPr="00131A88">
                <w:rPr>
                  <w:lang w:val="en-US"/>
                </w:rPr>
                <w:t>Blog</w:t>
              </w:r>
            </w:ins>
          </w:p>
        </w:tc>
        <w:tc>
          <w:tcPr>
            <w:tcW w:w="3685" w:type="dxa"/>
            <w:vAlign w:val="center"/>
          </w:tcPr>
          <w:p w:rsidR="005A0771" w:rsidRPr="00131A88" w:rsidRDefault="005A0771" w:rsidP="00396A24">
            <w:pPr>
              <w:spacing w:before="120" w:after="120"/>
              <w:ind w:firstLine="0"/>
              <w:rPr>
                <w:ins w:id="415" w:author="theirs" w:date="2014-01-16T01:18:00Z"/>
                <w:lang w:val="en-US"/>
              </w:rPr>
            </w:pPr>
            <w:ins w:id="416" w:author="theirs" w:date="2014-01-16T01:18:00Z">
              <w:r w:rsidRPr="00131A88">
                <w:rPr>
                  <w:lang w:val="en-US"/>
                </w:rPr>
                <w:t>Xem tất cả các blog chia sẻ trong nhóm</w:t>
              </w:r>
            </w:ins>
          </w:p>
        </w:tc>
        <w:tc>
          <w:tcPr>
            <w:tcW w:w="2337" w:type="dxa"/>
            <w:vAlign w:val="center"/>
          </w:tcPr>
          <w:p w:rsidR="005A0771" w:rsidRPr="00131A88" w:rsidRDefault="005A0771" w:rsidP="00396A24">
            <w:pPr>
              <w:keepNext/>
              <w:spacing w:before="120" w:after="120"/>
              <w:ind w:firstLine="0"/>
              <w:rPr>
                <w:ins w:id="417" w:author="theirs" w:date="2014-01-16T01:18:00Z"/>
                <w:lang w:val="en-US"/>
              </w:rPr>
            </w:pPr>
          </w:p>
        </w:tc>
      </w:tr>
    </w:tbl>
    <w:p w:rsidR="00042DC9" w:rsidRPr="00131A88" w:rsidRDefault="003246E4" w:rsidP="00396A24">
      <w:pPr>
        <w:pStyle w:val="Caption11"/>
        <w:spacing w:line="360" w:lineRule="auto"/>
        <w:rPr>
          <w:ins w:id="418" w:author="theirs" w:date="2014-01-16T01:18:00Z"/>
        </w:rPr>
      </w:pPr>
      <w:bookmarkStart w:id="419" w:name="_Toc382590768"/>
      <w:ins w:id="420" w:author="theirs" w:date="2014-01-16T01:18:00Z">
        <w:r w:rsidRPr="00131A88">
          <w:t xml:space="preserve">Bảng </w:t>
        </w:r>
      </w:ins>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1</w:t>
      </w:r>
      <w:r w:rsidR="00960991">
        <w:fldChar w:fldCharType="end"/>
      </w:r>
      <w:ins w:id="421" w:author="theirs" w:date="2014-01-16T01:18:00Z">
        <w:r w:rsidRPr="00131A88">
          <w:t xml:space="preserve"> Chú giải giao diện nhóm</w:t>
        </w:r>
        <w:bookmarkEnd w:id="419"/>
      </w:ins>
    </w:p>
    <w:p w:rsidR="009067CF" w:rsidRPr="00131A88" w:rsidRDefault="003246E4" w:rsidP="00396A24">
      <w:pPr>
        <w:pStyle w:val="Heading4"/>
        <w:rPr>
          <w:ins w:id="422" w:author="theirs" w:date="2014-01-16T01:18:00Z"/>
          <w:lang w:val="en-US"/>
        </w:rPr>
      </w:pPr>
      <w:bookmarkStart w:id="423" w:name="_Toc377965824"/>
      <w:ins w:id="424" w:author="theirs" w:date="2014-01-16T01:18:00Z">
        <w:r w:rsidRPr="00131A88">
          <w:rPr>
            <w:lang w:val="en-US"/>
          </w:rPr>
          <w:t>Trang</w:t>
        </w:r>
        <w:r w:rsidR="009067CF" w:rsidRPr="00131A88">
          <w:rPr>
            <w:lang w:val="en-US"/>
          </w:rPr>
          <w:t xml:space="preserve"> </w:t>
        </w:r>
      </w:ins>
      <w:r w:rsidR="004654D9" w:rsidRPr="00131A88">
        <w:rPr>
          <w:lang w:val="en-US"/>
        </w:rPr>
        <w:t>CV điện tử</w:t>
      </w:r>
      <w:ins w:id="425" w:author="theirs" w:date="2014-01-16T01:18:00Z">
        <w:r w:rsidR="009067CF" w:rsidRPr="00131A88">
          <w:rPr>
            <w:lang w:val="en-US"/>
          </w:rPr>
          <w:t xml:space="preserve"> (</w:t>
        </w:r>
      </w:ins>
      <w:r w:rsidR="00E2435D">
        <w:rPr>
          <w:lang w:val="en-US"/>
        </w:rPr>
        <w:t>resume</w:t>
      </w:r>
      <w:ins w:id="426" w:author="theirs" w:date="2014-01-16T01:18:00Z">
        <w:r w:rsidR="009067CF" w:rsidRPr="00131A88">
          <w:rPr>
            <w:lang w:val="en-US"/>
          </w:rPr>
          <w:t>)</w:t>
        </w:r>
        <w:bookmarkEnd w:id="423"/>
      </w:ins>
    </w:p>
    <w:p w:rsidR="005E78F9" w:rsidRPr="00131A88" w:rsidRDefault="005E78F9" w:rsidP="00396A24">
      <w:pPr>
        <w:rPr>
          <w:ins w:id="427" w:author="theirs" w:date="2014-01-16T01:18:00Z"/>
          <w:lang w:val="en-US"/>
        </w:rPr>
      </w:pPr>
      <w:ins w:id="428" w:author="theirs" w:date="2014-01-16T01:18:00Z">
        <w:r w:rsidRPr="00131A88">
          <w:rPr>
            <w:lang w:val="en-US"/>
          </w:rPr>
          <w:t xml:space="preserve">Trang </w:t>
        </w:r>
      </w:ins>
      <w:r w:rsidR="00E2435D">
        <w:rPr>
          <w:lang w:val="en-US"/>
        </w:rPr>
        <w:t>resume</w:t>
      </w:r>
      <w:ins w:id="429" w:author="theirs" w:date="2014-01-16T01:18:00Z">
        <w:r w:rsidRPr="00131A88">
          <w:rPr>
            <w:lang w:val="en-US"/>
          </w:rPr>
          <w:t xml:space="preserve"> cho phép thành viên </w:t>
        </w:r>
      </w:ins>
      <w:r w:rsidR="001553BC" w:rsidRPr="00131A88">
        <w:rPr>
          <w:lang w:val="en-US"/>
        </w:rPr>
        <w:t>quản lý</w:t>
      </w:r>
      <w:ins w:id="430" w:author="theirs" w:date="2014-01-16T01:18:00Z">
        <w:r w:rsidRPr="00131A88">
          <w:rPr>
            <w:lang w:val="en-US"/>
          </w:rPr>
          <w:t xml:space="preserve"> bảng mô tả cá nhân của mình gồm tạo và chỉnh sửa thông tin cá nhân, </w:t>
        </w:r>
      </w:ins>
      <w:r w:rsidR="001553BC" w:rsidRPr="00131A88">
        <w:rPr>
          <w:lang w:val="en-US"/>
        </w:rPr>
        <w:t>quản lý</w:t>
      </w:r>
      <w:ins w:id="431" w:author="theirs" w:date="2014-01-16T01:18:00Z">
        <w:r w:rsidRPr="00131A88">
          <w:rPr>
            <w:lang w:val="en-US"/>
          </w:rPr>
          <w:t xml:space="preserve"> các </w:t>
        </w:r>
        <w:r w:rsidR="007E24F6" w:rsidRPr="00131A88">
          <w:rPr>
            <w:lang w:val="en-US"/>
          </w:rPr>
          <w:t>kĩ năng có được trong quá trình học tập tại trường, các giải thưởng đạt được, các kinh nghiệm làm việc, liệt kê các đồ án hay nhóm học tập mà thành viên đó tham gia.</w:t>
        </w:r>
      </w:ins>
    </w:p>
    <w:p w:rsidR="004748C0" w:rsidRPr="00131A88" w:rsidRDefault="007E24F6" w:rsidP="00396A24">
      <w:pPr>
        <w:rPr>
          <w:ins w:id="432" w:author="theirs" w:date="2014-01-16T01:18:00Z"/>
          <w:lang w:val="en-US"/>
        </w:rPr>
      </w:pPr>
      <w:ins w:id="433" w:author="theirs" w:date="2014-01-16T01:18:00Z">
        <w:r w:rsidRPr="00131A88">
          <w:rPr>
            <w:b/>
            <w:lang w:val="en-US"/>
          </w:rPr>
          <w:t>Giao diệ</w:t>
        </w:r>
        <w:r w:rsidR="00D92929" w:rsidRPr="00131A88">
          <w:rPr>
            <w:b/>
            <w:lang w:val="en-US"/>
          </w:rPr>
          <w:t>n thông tin cá nhân</w:t>
        </w:r>
        <w:r w:rsidR="004748C0" w:rsidRPr="00131A88">
          <w:rPr>
            <w:lang w:val="en-US"/>
          </w:rPr>
          <w:t>: hiển thị thông tin cá nhân của thành viên như tên, thông tin liên lạc (email, địa chỉ, số điện thoại liên lạc), ngày sinh, giới tính, khoa đang theo học.</w:t>
        </w:r>
      </w:ins>
    </w:p>
    <w:p w:rsidR="004748C0" w:rsidRPr="00131A88" w:rsidRDefault="00F42DC7" w:rsidP="00396A24">
      <w:pPr>
        <w:keepNext/>
        <w:ind w:firstLine="0"/>
        <w:rPr>
          <w:ins w:id="434" w:author="theirs" w:date="2014-01-16T01:18:00Z"/>
        </w:rPr>
      </w:pPr>
      <w:r w:rsidRPr="00131A88">
        <w:rPr>
          <w:noProof/>
          <w:lang w:val="en-US"/>
        </w:rPr>
        <w:lastRenderedPageBreak/>
        <w:drawing>
          <wp:inline distT="0" distB="0" distL="0" distR="0" wp14:anchorId="5E72DF65" wp14:editId="77F100CD">
            <wp:extent cx="5579745" cy="3441700"/>
            <wp:effectExtent l="0" t="0" r="190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rofile.png"/>
                    <pic:cNvPicPr/>
                  </pic:nvPicPr>
                  <pic:blipFill>
                    <a:blip r:embed="rId35">
                      <a:grayscl/>
                      <a:extLst>
                        <a:ext uri="{28A0092B-C50C-407E-A947-70E740481C1C}">
                          <a14:useLocalDpi xmlns:a14="http://schemas.microsoft.com/office/drawing/2010/main" val="0"/>
                        </a:ext>
                      </a:extLst>
                    </a:blip>
                    <a:stretch>
                      <a:fillRect/>
                    </a:stretch>
                  </pic:blipFill>
                  <pic:spPr>
                    <a:xfrm>
                      <a:off x="0" y="0"/>
                      <a:ext cx="5579745" cy="3441700"/>
                    </a:xfrm>
                    <a:prstGeom prst="rect">
                      <a:avLst/>
                    </a:prstGeom>
                  </pic:spPr>
                </pic:pic>
              </a:graphicData>
            </a:graphic>
          </wp:inline>
        </w:drawing>
      </w:r>
    </w:p>
    <w:p w:rsidR="009067CF" w:rsidRPr="00131A88" w:rsidRDefault="004748C0" w:rsidP="00396A24">
      <w:pPr>
        <w:pStyle w:val="Caption11"/>
        <w:spacing w:line="360" w:lineRule="auto"/>
        <w:rPr>
          <w:ins w:id="435" w:author="theirs" w:date="2014-01-16T01:18:00Z"/>
        </w:rPr>
      </w:pPr>
      <w:bookmarkStart w:id="436" w:name="_Toc382590732"/>
      <w:ins w:id="437" w:author="theirs" w:date="2014-01-16T01:18:00Z">
        <w:r w:rsidRPr="00131A88">
          <w:t xml:space="preserve">Hình  </w:t>
        </w:r>
      </w:ins>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5</w:t>
      </w:r>
      <w:r w:rsidR="002A4C58">
        <w:fldChar w:fldCharType="end"/>
      </w:r>
      <w:ins w:id="438" w:author="theirs" w:date="2014-01-16T01:18:00Z">
        <w:r w:rsidRPr="00131A88">
          <w:t xml:space="preserve"> Giao diện thông tin cá nhân</w:t>
        </w:r>
        <w:bookmarkEnd w:id="436"/>
      </w:ins>
    </w:p>
    <w:p w:rsidR="007E24F6" w:rsidRPr="00131A88" w:rsidRDefault="007E24F6" w:rsidP="00396A24">
      <w:pPr>
        <w:ind w:firstLine="624"/>
        <w:rPr>
          <w:ins w:id="439" w:author="theirs" w:date="2014-01-16T01:18:00Z"/>
          <w:lang w:val="en-US"/>
        </w:rPr>
      </w:pPr>
      <w:ins w:id="440" w:author="theirs" w:date="2014-01-16T01:18:00Z">
        <w:r w:rsidRPr="00131A88">
          <w:rPr>
            <w:lang w:val="en-US"/>
          </w:rPr>
          <w:t>Chú giải giao diện</w:t>
        </w:r>
        <w:r w:rsidR="00DD1D29" w:rsidRPr="00131A88">
          <w:rPr>
            <w:lang w:val="en-US"/>
          </w:rPr>
          <w:t>:</w:t>
        </w:r>
      </w:ins>
    </w:p>
    <w:tbl>
      <w:tblPr>
        <w:tblStyle w:val="TableGrid"/>
        <w:tblW w:w="0" w:type="auto"/>
        <w:tblLook w:val="04A0" w:firstRow="1" w:lastRow="0" w:firstColumn="1" w:lastColumn="0" w:noHBand="0" w:noVBand="1"/>
      </w:tblPr>
      <w:tblGrid>
        <w:gridCol w:w="988"/>
        <w:gridCol w:w="2194"/>
        <w:gridCol w:w="3334"/>
        <w:gridCol w:w="2195"/>
      </w:tblGrid>
      <w:tr w:rsidR="00131A88" w:rsidRPr="00131A88" w:rsidTr="00977A65">
        <w:trPr>
          <w:ins w:id="441" w:author="theirs" w:date="2014-01-16T01:18:00Z"/>
        </w:trPr>
        <w:tc>
          <w:tcPr>
            <w:tcW w:w="988" w:type="dxa"/>
          </w:tcPr>
          <w:p w:rsidR="00DD1D29" w:rsidRPr="00131A88" w:rsidRDefault="00DD1D29" w:rsidP="00396A24">
            <w:pPr>
              <w:spacing w:before="120" w:after="120"/>
              <w:ind w:firstLine="0"/>
              <w:jc w:val="center"/>
              <w:rPr>
                <w:ins w:id="442" w:author="theirs" w:date="2014-01-16T01:18:00Z"/>
                <w:lang w:val="en-US"/>
              </w:rPr>
            </w:pPr>
            <w:ins w:id="443" w:author="theirs" w:date="2014-01-16T01:18:00Z">
              <w:r w:rsidRPr="00131A88">
                <w:rPr>
                  <w:lang w:val="en-US"/>
                </w:rPr>
                <w:t>STT</w:t>
              </w:r>
            </w:ins>
          </w:p>
        </w:tc>
        <w:tc>
          <w:tcPr>
            <w:tcW w:w="2194" w:type="dxa"/>
          </w:tcPr>
          <w:p w:rsidR="00DD1D29" w:rsidRPr="00131A88" w:rsidRDefault="00DD1D29" w:rsidP="00396A24">
            <w:pPr>
              <w:spacing w:before="120" w:after="120"/>
              <w:ind w:firstLine="0"/>
              <w:jc w:val="center"/>
              <w:rPr>
                <w:ins w:id="444" w:author="theirs" w:date="2014-01-16T01:18:00Z"/>
                <w:lang w:val="en-US"/>
              </w:rPr>
            </w:pPr>
            <w:ins w:id="445" w:author="theirs" w:date="2014-01-16T01:18:00Z">
              <w:r w:rsidRPr="00131A88">
                <w:rPr>
                  <w:lang w:val="en-US"/>
                </w:rPr>
                <w:t>Tên</w:t>
              </w:r>
            </w:ins>
          </w:p>
        </w:tc>
        <w:tc>
          <w:tcPr>
            <w:tcW w:w="3334" w:type="dxa"/>
          </w:tcPr>
          <w:p w:rsidR="00DD1D29" w:rsidRPr="00131A88" w:rsidRDefault="00DD1D29" w:rsidP="00396A24">
            <w:pPr>
              <w:spacing w:before="120" w:after="120"/>
              <w:ind w:firstLine="0"/>
              <w:jc w:val="center"/>
              <w:rPr>
                <w:ins w:id="446" w:author="theirs" w:date="2014-01-16T01:18:00Z"/>
                <w:lang w:val="en-US"/>
              </w:rPr>
            </w:pPr>
            <w:ins w:id="447" w:author="theirs" w:date="2014-01-16T01:18:00Z">
              <w:r w:rsidRPr="00131A88">
                <w:rPr>
                  <w:lang w:val="en-US"/>
                </w:rPr>
                <w:t>Chức năng</w:t>
              </w:r>
            </w:ins>
          </w:p>
        </w:tc>
        <w:tc>
          <w:tcPr>
            <w:tcW w:w="2195" w:type="dxa"/>
          </w:tcPr>
          <w:p w:rsidR="00DD1D29" w:rsidRPr="00131A88" w:rsidRDefault="00DD1D29" w:rsidP="00396A24">
            <w:pPr>
              <w:spacing w:before="120" w:after="120"/>
              <w:ind w:firstLine="0"/>
              <w:jc w:val="center"/>
              <w:rPr>
                <w:ins w:id="448" w:author="theirs" w:date="2014-01-16T01:18:00Z"/>
                <w:lang w:val="en-US"/>
              </w:rPr>
            </w:pPr>
            <w:ins w:id="449" w:author="theirs" w:date="2014-01-16T01:18:00Z">
              <w:r w:rsidRPr="00131A88">
                <w:rPr>
                  <w:lang w:val="en-US"/>
                </w:rPr>
                <w:t>Ghi chú</w:t>
              </w:r>
            </w:ins>
          </w:p>
        </w:tc>
      </w:tr>
      <w:tr w:rsidR="00131A88" w:rsidRPr="00131A88" w:rsidTr="004748C0">
        <w:trPr>
          <w:trHeight w:val="645"/>
          <w:ins w:id="450" w:author="theirs" w:date="2014-01-16T01:18:00Z"/>
        </w:trPr>
        <w:tc>
          <w:tcPr>
            <w:tcW w:w="988" w:type="dxa"/>
            <w:vAlign w:val="center"/>
          </w:tcPr>
          <w:p w:rsidR="00DD1D29" w:rsidRPr="00131A88" w:rsidRDefault="00DD1D29" w:rsidP="00396A24">
            <w:pPr>
              <w:spacing w:before="120" w:after="120"/>
              <w:ind w:firstLine="0"/>
              <w:jc w:val="center"/>
              <w:rPr>
                <w:ins w:id="451" w:author="theirs" w:date="2014-01-16T01:18:00Z"/>
                <w:lang w:val="en-US"/>
              </w:rPr>
            </w:pPr>
            <w:ins w:id="452" w:author="theirs" w:date="2014-01-16T01:18:00Z">
              <w:r w:rsidRPr="00131A88">
                <w:rPr>
                  <w:lang w:val="en-US"/>
                </w:rPr>
                <w:t>1</w:t>
              </w:r>
            </w:ins>
          </w:p>
        </w:tc>
        <w:tc>
          <w:tcPr>
            <w:tcW w:w="2194" w:type="dxa"/>
          </w:tcPr>
          <w:p w:rsidR="00DD1D29" w:rsidRPr="00131A88" w:rsidRDefault="00DD1D29" w:rsidP="00396A24">
            <w:pPr>
              <w:spacing w:before="120" w:after="120"/>
              <w:ind w:firstLine="0"/>
              <w:rPr>
                <w:ins w:id="453" w:author="theirs" w:date="2014-01-16T01:18:00Z"/>
                <w:lang w:val="en-US"/>
              </w:rPr>
            </w:pPr>
            <w:ins w:id="454" w:author="theirs" w:date="2014-01-16T01:18:00Z">
              <w:r w:rsidRPr="00131A88">
                <w:rPr>
                  <w:lang w:val="en-US"/>
                </w:rPr>
                <w:t>Personal Details</w:t>
              </w:r>
            </w:ins>
          </w:p>
        </w:tc>
        <w:tc>
          <w:tcPr>
            <w:tcW w:w="3334" w:type="dxa"/>
          </w:tcPr>
          <w:p w:rsidR="00DD1D29" w:rsidRPr="00131A88" w:rsidRDefault="00215C14" w:rsidP="00396A24">
            <w:pPr>
              <w:spacing w:before="120" w:after="120"/>
              <w:ind w:firstLine="0"/>
              <w:rPr>
                <w:ins w:id="455" w:author="theirs" w:date="2014-01-16T01:18:00Z"/>
                <w:lang w:val="en-US"/>
              </w:rPr>
            </w:pPr>
            <w:ins w:id="456" w:author="theirs" w:date="2014-01-16T01:18:00Z">
              <w:r w:rsidRPr="00131A88">
                <w:rPr>
                  <w:lang w:val="en-US"/>
                </w:rPr>
                <w:t>H</w:t>
              </w:r>
              <w:r w:rsidR="00DD1D29" w:rsidRPr="00131A88">
                <w:rPr>
                  <w:lang w:val="en-US"/>
                </w:rPr>
                <w:t>iển thị thông tin cá nhân</w:t>
              </w:r>
            </w:ins>
          </w:p>
        </w:tc>
        <w:tc>
          <w:tcPr>
            <w:tcW w:w="2195" w:type="dxa"/>
          </w:tcPr>
          <w:p w:rsidR="00DD1D29" w:rsidRPr="00131A88" w:rsidRDefault="00DD1D29" w:rsidP="00396A24">
            <w:pPr>
              <w:spacing w:before="120" w:after="120"/>
              <w:ind w:firstLine="0"/>
              <w:rPr>
                <w:ins w:id="457" w:author="theirs" w:date="2014-01-16T01:18:00Z"/>
                <w:lang w:val="en-US"/>
              </w:rPr>
            </w:pPr>
          </w:p>
        </w:tc>
      </w:tr>
      <w:tr w:rsidR="00131A88" w:rsidRPr="00131A88" w:rsidTr="00977A65">
        <w:trPr>
          <w:ins w:id="458" w:author="theirs" w:date="2014-01-16T01:18:00Z"/>
        </w:trPr>
        <w:tc>
          <w:tcPr>
            <w:tcW w:w="988" w:type="dxa"/>
          </w:tcPr>
          <w:p w:rsidR="00DD1D29" w:rsidRPr="00131A88" w:rsidRDefault="00DD1D29" w:rsidP="00396A24">
            <w:pPr>
              <w:spacing w:before="120" w:after="120"/>
              <w:ind w:firstLine="0"/>
              <w:jc w:val="center"/>
              <w:rPr>
                <w:ins w:id="459" w:author="theirs" w:date="2014-01-16T01:18:00Z"/>
                <w:lang w:val="en-US"/>
              </w:rPr>
            </w:pPr>
            <w:ins w:id="460" w:author="theirs" w:date="2014-01-16T01:18:00Z">
              <w:r w:rsidRPr="00131A88">
                <w:rPr>
                  <w:lang w:val="en-US"/>
                </w:rPr>
                <w:t>2</w:t>
              </w:r>
            </w:ins>
          </w:p>
        </w:tc>
        <w:tc>
          <w:tcPr>
            <w:tcW w:w="2194" w:type="dxa"/>
          </w:tcPr>
          <w:p w:rsidR="00DD1D29" w:rsidRPr="00131A88" w:rsidRDefault="00215C14" w:rsidP="00396A24">
            <w:pPr>
              <w:spacing w:before="120" w:after="120"/>
              <w:ind w:firstLine="0"/>
              <w:rPr>
                <w:ins w:id="461" w:author="theirs" w:date="2014-01-16T01:18:00Z"/>
                <w:lang w:val="en-US"/>
              </w:rPr>
            </w:pPr>
            <w:ins w:id="462" w:author="theirs" w:date="2014-01-16T01:18:00Z">
              <w:r w:rsidRPr="00131A88">
                <w:rPr>
                  <w:lang w:val="en-US"/>
                </w:rPr>
                <w:t>Skills</w:t>
              </w:r>
            </w:ins>
          </w:p>
        </w:tc>
        <w:tc>
          <w:tcPr>
            <w:tcW w:w="3334" w:type="dxa"/>
          </w:tcPr>
          <w:p w:rsidR="00DD1D29" w:rsidRPr="00131A88" w:rsidRDefault="00215C14" w:rsidP="00396A24">
            <w:pPr>
              <w:spacing w:before="120" w:after="120"/>
              <w:ind w:firstLine="0"/>
              <w:rPr>
                <w:ins w:id="463" w:author="theirs" w:date="2014-01-16T01:18:00Z"/>
                <w:lang w:val="en-US"/>
              </w:rPr>
            </w:pPr>
            <w:ins w:id="464" w:author="theirs" w:date="2014-01-16T01:18:00Z">
              <w:r w:rsidRPr="00131A88">
                <w:rPr>
                  <w:lang w:val="en-US"/>
                </w:rPr>
                <w:t>Hiển thị các kĩ năng của thành viên</w:t>
              </w:r>
            </w:ins>
          </w:p>
        </w:tc>
        <w:tc>
          <w:tcPr>
            <w:tcW w:w="2195" w:type="dxa"/>
          </w:tcPr>
          <w:p w:rsidR="00DD1D29" w:rsidRPr="00131A88" w:rsidRDefault="00DD1D29" w:rsidP="00396A24">
            <w:pPr>
              <w:spacing w:before="120" w:after="120"/>
              <w:ind w:firstLine="0"/>
              <w:rPr>
                <w:ins w:id="465" w:author="theirs" w:date="2014-01-16T01:18:00Z"/>
                <w:lang w:val="en-US"/>
              </w:rPr>
            </w:pPr>
          </w:p>
        </w:tc>
      </w:tr>
      <w:tr w:rsidR="00131A88" w:rsidRPr="00131A88" w:rsidTr="00977A65">
        <w:trPr>
          <w:ins w:id="466" w:author="theirs" w:date="2014-01-16T01:18:00Z"/>
        </w:trPr>
        <w:tc>
          <w:tcPr>
            <w:tcW w:w="988" w:type="dxa"/>
          </w:tcPr>
          <w:p w:rsidR="00DD1D29" w:rsidRPr="00131A88" w:rsidRDefault="00DD1D29" w:rsidP="00396A24">
            <w:pPr>
              <w:spacing w:before="120" w:after="120"/>
              <w:ind w:firstLine="0"/>
              <w:jc w:val="center"/>
              <w:rPr>
                <w:ins w:id="467" w:author="theirs" w:date="2014-01-16T01:18:00Z"/>
                <w:lang w:val="en-US"/>
              </w:rPr>
            </w:pPr>
            <w:ins w:id="468" w:author="theirs" w:date="2014-01-16T01:18:00Z">
              <w:r w:rsidRPr="00131A88">
                <w:rPr>
                  <w:lang w:val="en-US"/>
                </w:rPr>
                <w:t>3</w:t>
              </w:r>
            </w:ins>
          </w:p>
        </w:tc>
        <w:tc>
          <w:tcPr>
            <w:tcW w:w="2194" w:type="dxa"/>
          </w:tcPr>
          <w:p w:rsidR="00DD1D29" w:rsidRPr="00131A88" w:rsidRDefault="00215C14" w:rsidP="00396A24">
            <w:pPr>
              <w:spacing w:before="120" w:after="120"/>
              <w:ind w:firstLine="0"/>
              <w:rPr>
                <w:ins w:id="469" w:author="theirs" w:date="2014-01-16T01:18:00Z"/>
                <w:lang w:val="en-US"/>
              </w:rPr>
            </w:pPr>
            <w:ins w:id="470" w:author="theirs" w:date="2014-01-16T01:18:00Z">
              <w:r w:rsidRPr="00131A88">
                <w:rPr>
                  <w:lang w:val="en-US"/>
                </w:rPr>
                <w:t>Awards</w:t>
              </w:r>
            </w:ins>
          </w:p>
        </w:tc>
        <w:tc>
          <w:tcPr>
            <w:tcW w:w="3334" w:type="dxa"/>
          </w:tcPr>
          <w:p w:rsidR="00DD1D29" w:rsidRPr="00131A88" w:rsidRDefault="00215C14" w:rsidP="00396A24">
            <w:pPr>
              <w:spacing w:before="120" w:after="120"/>
              <w:ind w:firstLine="0"/>
              <w:rPr>
                <w:ins w:id="471" w:author="theirs" w:date="2014-01-16T01:18:00Z"/>
                <w:lang w:val="en-US"/>
              </w:rPr>
            </w:pPr>
            <w:ins w:id="472" w:author="theirs" w:date="2014-01-16T01:18:00Z">
              <w:r w:rsidRPr="00131A88">
                <w:rPr>
                  <w:lang w:val="en-US"/>
                </w:rPr>
                <w:t>Hiển thị các giải thưởng mà thành viên đạt được</w:t>
              </w:r>
            </w:ins>
          </w:p>
        </w:tc>
        <w:tc>
          <w:tcPr>
            <w:tcW w:w="2195" w:type="dxa"/>
          </w:tcPr>
          <w:p w:rsidR="00DD1D29" w:rsidRPr="00131A88" w:rsidRDefault="00DD1D29" w:rsidP="00396A24">
            <w:pPr>
              <w:spacing w:before="120" w:after="120"/>
              <w:ind w:firstLine="0"/>
              <w:rPr>
                <w:ins w:id="473" w:author="theirs" w:date="2014-01-16T01:18:00Z"/>
                <w:lang w:val="en-US"/>
              </w:rPr>
            </w:pPr>
          </w:p>
        </w:tc>
      </w:tr>
      <w:tr w:rsidR="00131A88" w:rsidRPr="00131A88" w:rsidTr="00977A65">
        <w:trPr>
          <w:ins w:id="474" w:author="theirs" w:date="2014-01-16T01:18:00Z"/>
        </w:trPr>
        <w:tc>
          <w:tcPr>
            <w:tcW w:w="988" w:type="dxa"/>
          </w:tcPr>
          <w:p w:rsidR="00DD1D29" w:rsidRPr="00131A88" w:rsidRDefault="00DD1D29" w:rsidP="00396A24">
            <w:pPr>
              <w:spacing w:before="120" w:after="120"/>
              <w:ind w:firstLine="0"/>
              <w:jc w:val="center"/>
              <w:rPr>
                <w:ins w:id="475" w:author="theirs" w:date="2014-01-16T01:18:00Z"/>
                <w:lang w:val="en-US"/>
              </w:rPr>
            </w:pPr>
            <w:ins w:id="476" w:author="theirs" w:date="2014-01-16T01:18:00Z">
              <w:r w:rsidRPr="00131A88">
                <w:rPr>
                  <w:lang w:val="en-US"/>
                </w:rPr>
                <w:t>4</w:t>
              </w:r>
            </w:ins>
          </w:p>
        </w:tc>
        <w:tc>
          <w:tcPr>
            <w:tcW w:w="2194" w:type="dxa"/>
          </w:tcPr>
          <w:p w:rsidR="00DD1D29" w:rsidRPr="00131A88" w:rsidRDefault="00215C14" w:rsidP="00396A24">
            <w:pPr>
              <w:spacing w:before="120" w:after="120"/>
              <w:ind w:firstLine="0"/>
              <w:rPr>
                <w:ins w:id="477" w:author="theirs" w:date="2014-01-16T01:18:00Z"/>
                <w:lang w:val="en-US"/>
              </w:rPr>
            </w:pPr>
            <w:ins w:id="478" w:author="theirs" w:date="2014-01-16T01:18:00Z">
              <w:r w:rsidRPr="00131A88">
                <w:rPr>
                  <w:lang w:val="en-US"/>
                </w:rPr>
                <w:t>Groups/Projects</w:t>
              </w:r>
            </w:ins>
          </w:p>
        </w:tc>
        <w:tc>
          <w:tcPr>
            <w:tcW w:w="3334" w:type="dxa"/>
          </w:tcPr>
          <w:p w:rsidR="00DD1D29" w:rsidRPr="00131A88" w:rsidRDefault="00215C14" w:rsidP="00396A24">
            <w:pPr>
              <w:tabs>
                <w:tab w:val="left" w:pos="951"/>
              </w:tabs>
              <w:spacing w:before="120" w:after="120"/>
              <w:ind w:firstLine="0"/>
              <w:jc w:val="left"/>
              <w:rPr>
                <w:ins w:id="479" w:author="theirs" w:date="2014-01-16T01:18:00Z"/>
                <w:lang w:val="en-US"/>
              </w:rPr>
            </w:pPr>
            <w:ins w:id="480" w:author="theirs" w:date="2014-01-16T01:18:00Z">
              <w:r w:rsidRPr="00131A88">
                <w:rPr>
                  <w:lang w:val="en-US"/>
                </w:rPr>
                <w:t>Hiển thị tất các đồ án môn học mà thành viên tham gia</w:t>
              </w:r>
            </w:ins>
          </w:p>
        </w:tc>
        <w:tc>
          <w:tcPr>
            <w:tcW w:w="2195" w:type="dxa"/>
          </w:tcPr>
          <w:p w:rsidR="00DD1D29" w:rsidRPr="00131A88" w:rsidRDefault="00DD1D29" w:rsidP="00396A24">
            <w:pPr>
              <w:spacing w:before="120" w:after="120"/>
              <w:ind w:firstLine="0"/>
              <w:rPr>
                <w:ins w:id="481" w:author="theirs" w:date="2014-01-16T01:18:00Z"/>
                <w:lang w:val="en-US"/>
              </w:rPr>
            </w:pPr>
          </w:p>
        </w:tc>
      </w:tr>
      <w:tr w:rsidR="00131A88" w:rsidRPr="00131A88" w:rsidTr="00977A65">
        <w:trPr>
          <w:ins w:id="482" w:author="theirs" w:date="2014-01-16T01:18:00Z"/>
        </w:trPr>
        <w:tc>
          <w:tcPr>
            <w:tcW w:w="988" w:type="dxa"/>
          </w:tcPr>
          <w:p w:rsidR="00DD1D29" w:rsidRPr="00131A88" w:rsidRDefault="00F95ADB" w:rsidP="00396A24">
            <w:pPr>
              <w:spacing w:before="120" w:after="120"/>
              <w:ind w:firstLine="0"/>
              <w:jc w:val="center"/>
              <w:rPr>
                <w:ins w:id="483" w:author="theirs" w:date="2014-01-16T01:18:00Z"/>
                <w:lang w:val="en-US"/>
              </w:rPr>
            </w:pPr>
            <w:r w:rsidRPr="00131A88">
              <w:rPr>
                <w:lang w:val="en-US"/>
              </w:rPr>
              <w:t>5</w:t>
            </w:r>
          </w:p>
        </w:tc>
        <w:tc>
          <w:tcPr>
            <w:tcW w:w="2194" w:type="dxa"/>
          </w:tcPr>
          <w:p w:rsidR="00DD1D29" w:rsidRPr="00131A88" w:rsidRDefault="00215C14" w:rsidP="00396A24">
            <w:pPr>
              <w:spacing w:before="120" w:after="120"/>
              <w:ind w:firstLine="0"/>
              <w:jc w:val="left"/>
              <w:rPr>
                <w:ins w:id="484" w:author="theirs" w:date="2014-01-16T01:18:00Z"/>
                <w:lang w:val="en-US"/>
              </w:rPr>
            </w:pPr>
            <w:ins w:id="485" w:author="theirs" w:date="2014-01-16T01:18:00Z">
              <w:r w:rsidRPr="00131A88">
                <w:rPr>
                  <w:lang w:val="en-US"/>
                </w:rPr>
                <w:t>Edit Personal Details</w:t>
              </w:r>
            </w:ins>
          </w:p>
        </w:tc>
        <w:tc>
          <w:tcPr>
            <w:tcW w:w="3334" w:type="dxa"/>
          </w:tcPr>
          <w:p w:rsidR="00DD1D29" w:rsidRPr="00131A88" w:rsidRDefault="00215C14" w:rsidP="00396A24">
            <w:pPr>
              <w:spacing w:before="120" w:after="120"/>
              <w:ind w:firstLine="0"/>
              <w:rPr>
                <w:ins w:id="486" w:author="theirs" w:date="2014-01-16T01:18:00Z"/>
                <w:lang w:val="en-US"/>
              </w:rPr>
            </w:pPr>
            <w:ins w:id="487" w:author="theirs" w:date="2014-01-16T01:18:00Z">
              <w:r w:rsidRPr="00131A88">
                <w:rPr>
                  <w:lang w:val="en-US"/>
                </w:rPr>
                <w:t>Chỉnh sửa lại thông tin cá nhân</w:t>
              </w:r>
            </w:ins>
          </w:p>
        </w:tc>
        <w:tc>
          <w:tcPr>
            <w:tcW w:w="2195" w:type="dxa"/>
          </w:tcPr>
          <w:p w:rsidR="00DD1D29" w:rsidRPr="00131A88" w:rsidRDefault="00DD1D29" w:rsidP="00396A24">
            <w:pPr>
              <w:spacing w:before="120" w:after="120"/>
              <w:ind w:firstLine="0"/>
              <w:rPr>
                <w:ins w:id="488" w:author="theirs" w:date="2014-01-16T01:18:00Z"/>
                <w:lang w:val="en-US"/>
              </w:rPr>
            </w:pPr>
          </w:p>
        </w:tc>
      </w:tr>
      <w:tr w:rsidR="00131A88" w:rsidRPr="00131A88" w:rsidTr="00977A65">
        <w:trPr>
          <w:ins w:id="489" w:author="theirs" w:date="2014-01-16T01:18:00Z"/>
        </w:trPr>
        <w:tc>
          <w:tcPr>
            <w:tcW w:w="988" w:type="dxa"/>
          </w:tcPr>
          <w:p w:rsidR="00215C14" w:rsidRPr="00131A88" w:rsidRDefault="00F95ADB" w:rsidP="00396A24">
            <w:pPr>
              <w:spacing w:before="120" w:after="120"/>
              <w:ind w:firstLine="0"/>
              <w:jc w:val="center"/>
              <w:rPr>
                <w:ins w:id="490" w:author="theirs" w:date="2014-01-16T01:18:00Z"/>
                <w:lang w:val="en-US"/>
              </w:rPr>
            </w:pPr>
            <w:r w:rsidRPr="00131A88">
              <w:rPr>
                <w:lang w:val="en-US"/>
              </w:rPr>
              <w:lastRenderedPageBreak/>
              <w:t>6</w:t>
            </w:r>
          </w:p>
        </w:tc>
        <w:tc>
          <w:tcPr>
            <w:tcW w:w="2194" w:type="dxa"/>
          </w:tcPr>
          <w:p w:rsidR="00215C14" w:rsidRPr="00131A88" w:rsidRDefault="00215C14" w:rsidP="00396A24">
            <w:pPr>
              <w:spacing w:before="120" w:after="120"/>
              <w:ind w:firstLine="0"/>
              <w:jc w:val="left"/>
              <w:rPr>
                <w:ins w:id="491" w:author="theirs" w:date="2014-01-16T01:18:00Z"/>
                <w:lang w:val="en-US"/>
              </w:rPr>
            </w:pPr>
            <w:ins w:id="492" w:author="theirs" w:date="2014-01-16T01:18:00Z">
              <w:r w:rsidRPr="00131A88">
                <w:rPr>
                  <w:lang w:val="en-US"/>
                </w:rPr>
                <w:t>Add Skill</w:t>
              </w:r>
            </w:ins>
          </w:p>
        </w:tc>
        <w:tc>
          <w:tcPr>
            <w:tcW w:w="3334" w:type="dxa"/>
          </w:tcPr>
          <w:p w:rsidR="00215C14" w:rsidRPr="00131A88" w:rsidRDefault="00215C14" w:rsidP="00396A24">
            <w:pPr>
              <w:spacing w:before="120" w:after="120"/>
              <w:ind w:firstLine="0"/>
              <w:rPr>
                <w:ins w:id="493" w:author="theirs" w:date="2014-01-16T01:18:00Z"/>
                <w:lang w:val="en-US"/>
              </w:rPr>
            </w:pPr>
            <w:ins w:id="494" w:author="theirs" w:date="2014-01-16T01:18:00Z">
              <w:r w:rsidRPr="00131A88">
                <w:rPr>
                  <w:lang w:val="en-US"/>
                </w:rPr>
                <w:t>Thêm kĩ năng mới vào danh sách kĩ năng  của thành viên</w:t>
              </w:r>
            </w:ins>
          </w:p>
        </w:tc>
        <w:tc>
          <w:tcPr>
            <w:tcW w:w="2195" w:type="dxa"/>
          </w:tcPr>
          <w:p w:rsidR="00215C14" w:rsidRPr="00131A88" w:rsidRDefault="00215C14" w:rsidP="00396A24">
            <w:pPr>
              <w:spacing w:before="120" w:after="120"/>
              <w:ind w:firstLine="0"/>
              <w:rPr>
                <w:ins w:id="495" w:author="theirs" w:date="2014-01-16T01:18:00Z"/>
                <w:lang w:val="en-US"/>
              </w:rPr>
            </w:pPr>
          </w:p>
        </w:tc>
      </w:tr>
      <w:tr w:rsidR="00131A88" w:rsidRPr="00131A88" w:rsidTr="00977A65">
        <w:trPr>
          <w:ins w:id="496" w:author="theirs" w:date="2014-01-16T01:18:00Z"/>
        </w:trPr>
        <w:tc>
          <w:tcPr>
            <w:tcW w:w="988" w:type="dxa"/>
          </w:tcPr>
          <w:p w:rsidR="00215C14" w:rsidRPr="00131A88" w:rsidRDefault="00F95ADB" w:rsidP="00396A24">
            <w:pPr>
              <w:spacing w:before="120" w:after="120"/>
              <w:ind w:firstLine="0"/>
              <w:jc w:val="center"/>
              <w:rPr>
                <w:ins w:id="497" w:author="theirs" w:date="2014-01-16T01:18:00Z"/>
                <w:lang w:val="en-US"/>
              </w:rPr>
            </w:pPr>
            <w:r w:rsidRPr="00131A88">
              <w:rPr>
                <w:lang w:val="en-US"/>
              </w:rPr>
              <w:t>7</w:t>
            </w:r>
          </w:p>
        </w:tc>
        <w:tc>
          <w:tcPr>
            <w:tcW w:w="2194" w:type="dxa"/>
          </w:tcPr>
          <w:p w:rsidR="00215C14" w:rsidRPr="00131A88" w:rsidRDefault="004748C0" w:rsidP="00396A24">
            <w:pPr>
              <w:spacing w:before="120" w:after="120"/>
              <w:ind w:firstLine="0"/>
              <w:jc w:val="left"/>
              <w:rPr>
                <w:ins w:id="498" w:author="theirs" w:date="2014-01-16T01:18:00Z"/>
                <w:lang w:val="en-US"/>
              </w:rPr>
            </w:pPr>
            <w:ins w:id="499" w:author="theirs" w:date="2014-01-16T01:18:00Z">
              <w:r w:rsidRPr="00131A88">
                <w:rPr>
                  <w:lang w:val="en-US"/>
                </w:rPr>
                <w:t>Add Award</w:t>
              </w:r>
            </w:ins>
          </w:p>
        </w:tc>
        <w:tc>
          <w:tcPr>
            <w:tcW w:w="3334" w:type="dxa"/>
          </w:tcPr>
          <w:p w:rsidR="00215C14" w:rsidRPr="00131A88" w:rsidRDefault="004748C0" w:rsidP="00396A24">
            <w:pPr>
              <w:spacing w:before="120" w:after="120"/>
              <w:ind w:firstLine="0"/>
              <w:rPr>
                <w:ins w:id="500" w:author="theirs" w:date="2014-01-16T01:18:00Z"/>
                <w:lang w:val="en-US"/>
              </w:rPr>
            </w:pPr>
            <w:ins w:id="501" w:author="theirs" w:date="2014-01-16T01:18:00Z">
              <w:r w:rsidRPr="00131A88">
                <w:rPr>
                  <w:lang w:val="en-US"/>
                </w:rPr>
                <w:t>Thêm mới một giải thưởng vào danh sách các giải thưởng đã đạt được</w:t>
              </w:r>
            </w:ins>
          </w:p>
        </w:tc>
        <w:tc>
          <w:tcPr>
            <w:tcW w:w="2195" w:type="dxa"/>
          </w:tcPr>
          <w:p w:rsidR="00215C14" w:rsidRPr="00131A88" w:rsidRDefault="00215C14" w:rsidP="00396A24">
            <w:pPr>
              <w:spacing w:before="120" w:after="120"/>
              <w:ind w:firstLine="0"/>
              <w:rPr>
                <w:ins w:id="502" w:author="theirs" w:date="2014-01-16T01:18:00Z"/>
                <w:lang w:val="en-US"/>
              </w:rPr>
            </w:pPr>
          </w:p>
        </w:tc>
      </w:tr>
      <w:tr w:rsidR="00131A88" w:rsidRPr="00131A88" w:rsidTr="00977A65">
        <w:trPr>
          <w:ins w:id="503" w:author="theirs" w:date="2014-01-16T01:18:00Z"/>
        </w:trPr>
        <w:tc>
          <w:tcPr>
            <w:tcW w:w="988" w:type="dxa"/>
          </w:tcPr>
          <w:p w:rsidR="004748C0" w:rsidRPr="00131A88" w:rsidRDefault="00F95ADB" w:rsidP="00396A24">
            <w:pPr>
              <w:spacing w:before="120" w:after="120"/>
              <w:ind w:firstLine="0"/>
              <w:jc w:val="center"/>
              <w:rPr>
                <w:ins w:id="504" w:author="theirs" w:date="2014-01-16T01:18:00Z"/>
                <w:lang w:val="en-US"/>
              </w:rPr>
            </w:pPr>
            <w:r w:rsidRPr="00131A88">
              <w:rPr>
                <w:lang w:val="en-US"/>
              </w:rPr>
              <w:t>8</w:t>
            </w:r>
          </w:p>
        </w:tc>
        <w:tc>
          <w:tcPr>
            <w:tcW w:w="2194" w:type="dxa"/>
          </w:tcPr>
          <w:p w:rsidR="004748C0" w:rsidRPr="00131A88" w:rsidRDefault="004748C0" w:rsidP="00396A24">
            <w:pPr>
              <w:spacing w:before="120" w:after="120"/>
              <w:ind w:firstLine="0"/>
              <w:jc w:val="left"/>
              <w:rPr>
                <w:ins w:id="505" w:author="theirs" w:date="2014-01-16T01:18:00Z"/>
                <w:lang w:val="en-US"/>
              </w:rPr>
            </w:pPr>
            <w:ins w:id="506" w:author="theirs" w:date="2014-01-16T01:18:00Z">
              <w:r w:rsidRPr="00131A88">
                <w:rPr>
                  <w:lang w:val="en-US"/>
                </w:rPr>
                <w:t>Main content</w:t>
              </w:r>
            </w:ins>
          </w:p>
        </w:tc>
        <w:tc>
          <w:tcPr>
            <w:tcW w:w="3334" w:type="dxa"/>
          </w:tcPr>
          <w:p w:rsidR="004748C0" w:rsidRPr="00131A88" w:rsidRDefault="004748C0" w:rsidP="00396A24">
            <w:pPr>
              <w:spacing w:before="120" w:after="120"/>
              <w:ind w:firstLine="0"/>
              <w:rPr>
                <w:ins w:id="507" w:author="theirs" w:date="2014-01-16T01:18:00Z"/>
                <w:lang w:val="en-US"/>
              </w:rPr>
            </w:pPr>
            <w:ins w:id="508" w:author="theirs" w:date="2014-01-16T01:18:00Z">
              <w:r w:rsidRPr="00131A88">
                <w:rPr>
                  <w:lang w:val="en-US"/>
                </w:rPr>
                <w:t>Hiển thị thông tin tương ứng với thẻ được chọn</w:t>
              </w:r>
            </w:ins>
          </w:p>
        </w:tc>
        <w:tc>
          <w:tcPr>
            <w:tcW w:w="2195" w:type="dxa"/>
          </w:tcPr>
          <w:p w:rsidR="004748C0" w:rsidRPr="00131A88" w:rsidRDefault="004748C0" w:rsidP="00396A24">
            <w:pPr>
              <w:keepNext/>
              <w:spacing w:before="120" w:after="120"/>
              <w:ind w:firstLine="0"/>
              <w:rPr>
                <w:ins w:id="509" w:author="theirs" w:date="2014-01-16T01:18:00Z"/>
                <w:lang w:val="en-US"/>
              </w:rPr>
            </w:pPr>
            <w:ins w:id="510" w:author="theirs" w:date="2014-01-16T01:18:00Z">
              <w:r w:rsidRPr="00131A88">
                <w:rPr>
                  <w:lang w:val="en-US"/>
                </w:rPr>
                <w:t xml:space="preserve">Trong trường hợp chọn Personal sẽ hiển thị như hình </w:t>
              </w:r>
            </w:ins>
          </w:p>
        </w:tc>
      </w:tr>
    </w:tbl>
    <w:p w:rsidR="00DD1D29" w:rsidRPr="00C45BDA" w:rsidRDefault="003246E4" w:rsidP="00396A24">
      <w:pPr>
        <w:pStyle w:val="Caption11"/>
        <w:spacing w:line="360" w:lineRule="auto"/>
        <w:rPr>
          <w:ins w:id="511" w:author="theirs" w:date="2014-01-16T01:18:00Z"/>
        </w:rPr>
      </w:pPr>
      <w:bookmarkStart w:id="512" w:name="_Toc382590769"/>
      <w:ins w:id="513" w:author="theirs" w:date="2014-01-16T01:18:00Z">
        <w:r w:rsidRPr="00C45BDA">
          <w:t xml:space="preserve">Bảng </w:t>
        </w:r>
      </w:ins>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2</w:t>
      </w:r>
      <w:r w:rsidR="00960991">
        <w:fldChar w:fldCharType="end"/>
      </w:r>
      <w:ins w:id="514" w:author="theirs" w:date="2014-01-16T01:18:00Z">
        <w:r w:rsidRPr="00C45BDA">
          <w:t xml:space="preserve"> Chú giải giao diện thông tin cá nhân</w:t>
        </w:r>
        <w:bookmarkEnd w:id="512"/>
      </w:ins>
    </w:p>
    <w:p w:rsidR="007E24F6" w:rsidRPr="00F71A2D" w:rsidRDefault="007E24F6" w:rsidP="00396A24">
      <w:pPr>
        <w:rPr>
          <w:b/>
          <w:lang w:val="en-US"/>
        </w:rPr>
      </w:pPr>
      <w:ins w:id="515" w:author="theirs" w:date="2014-01-16T01:18:00Z">
        <w:r w:rsidRPr="00F71A2D">
          <w:rPr>
            <w:b/>
            <w:lang w:val="en-US"/>
          </w:rPr>
          <w:t xml:space="preserve">Giao diện </w:t>
        </w:r>
      </w:ins>
      <w:r w:rsidR="001553BC" w:rsidRPr="00F71A2D">
        <w:rPr>
          <w:b/>
          <w:lang w:val="en-US"/>
        </w:rPr>
        <w:t>quản lý</w:t>
      </w:r>
      <w:ins w:id="516" w:author="theirs" w:date="2014-01-16T01:18:00Z">
        <w:r w:rsidRPr="00F71A2D">
          <w:rPr>
            <w:b/>
            <w:lang w:val="en-US"/>
          </w:rPr>
          <w:t xml:space="preserve"> kĩ năng</w:t>
        </w:r>
      </w:ins>
    </w:p>
    <w:p w:rsidR="00F71A2D" w:rsidRPr="00131A88" w:rsidRDefault="000A15CA" w:rsidP="00396A24">
      <w:pPr>
        <w:rPr>
          <w:ins w:id="517" w:author="theirs" w:date="2014-01-16T01:18:00Z"/>
          <w:lang w:val="en-US"/>
        </w:rPr>
      </w:pPr>
      <w:r>
        <w:rPr>
          <w:lang w:val="en-US"/>
        </w:rPr>
        <w:t xml:space="preserve">Trang </w:t>
      </w:r>
      <w:r w:rsidR="00B35444">
        <w:rPr>
          <w:lang w:val="en-US"/>
        </w:rPr>
        <w:t>quản lý</w:t>
      </w:r>
      <w:r>
        <w:rPr>
          <w:lang w:val="en-US"/>
        </w:rPr>
        <w:t xml:space="preserve"> kĩ năng liệt kê ra tất cả các kĩ năng mà người dùng cung cấp</w:t>
      </w:r>
    </w:p>
    <w:p w:rsidR="00225810" w:rsidRPr="00131A88" w:rsidRDefault="00F232E3" w:rsidP="00396A24">
      <w:pPr>
        <w:keepNext/>
        <w:ind w:firstLine="0"/>
        <w:rPr>
          <w:ins w:id="518" w:author="theirs" w:date="2014-01-16T01:18:00Z"/>
        </w:rPr>
      </w:pPr>
      <w:r>
        <w:rPr>
          <w:noProof/>
          <w:lang w:val="en-US"/>
        </w:rPr>
        <w:drawing>
          <wp:inline distT="0" distB="0" distL="0" distR="0" wp14:anchorId="73B8B3E0" wp14:editId="0FD99EE0">
            <wp:extent cx="5579745" cy="344170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í kĩ năng.png"/>
                    <pic:cNvPicPr/>
                  </pic:nvPicPr>
                  <pic:blipFill>
                    <a:blip r:embed="rId36">
                      <a:grayscl/>
                      <a:extLst>
                        <a:ext uri="{28A0092B-C50C-407E-A947-70E740481C1C}">
                          <a14:useLocalDpi xmlns:a14="http://schemas.microsoft.com/office/drawing/2010/main" val="0"/>
                        </a:ext>
                      </a:extLst>
                    </a:blip>
                    <a:stretch>
                      <a:fillRect/>
                    </a:stretch>
                  </pic:blipFill>
                  <pic:spPr>
                    <a:xfrm>
                      <a:off x="0" y="0"/>
                      <a:ext cx="5579745" cy="3441700"/>
                    </a:xfrm>
                    <a:prstGeom prst="rect">
                      <a:avLst/>
                    </a:prstGeom>
                  </pic:spPr>
                </pic:pic>
              </a:graphicData>
            </a:graphic>
          </wp:inline>
        </w:drawing>
      </w:r>
    </w:p>
    <w:p w:rsidR="007E24F6" w:rsidRPr="00131A88" w:rsidRDefault="00225810" w:rsidP="00396A24">
      <w:pPr>
        <w:pStyle w:val="Caption11"/>
        <w:spacing w:line="360" w:lineRule="auto"/>
        <w:rPr>
          <w:ins w:id="519" w:author="theirs" w:date="2014-01-16T01:18:00Z"/>
        </w:rPr>
      </w:pPr>
      <w:bookmarkStart w:id="520" w:name="_Toc382590733"/>
      <w:ins w:id="521" w:author="theirs" w:date="2014-01-16T01:18:00Z">
        <w:r w:rsidRPr="00131A88">
          <w:t xml:space="preserve">Hình  </w:t>
        </w:r>
      </w:ins>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6</w:t>
      </w:r>
      <w:r w:rsidR="002A4C58">
        <w:fldChar w:fldCharType="end"/>
      </w:r>
      <w:ins w:id="522" w:author="theirs" w:date="2014-01-16T01:18:00Z">
        <w:r w:rsidRPr="00131A88">
          <w:t xml:space="preserve"> </w:t>
        </w:r>
      </w:ins>
      <w:r w:rsidR="001553BC" w:rsidRPr="00131A88">
        <w:t>Quản lý</w:t>
      </w:r>
      <w:ins w:id="523" w:author="theirs" w:date="2014-01-16T01:18:00Z">
        <w:r w:rsidRPr="00131A88">
          <w:t xml:space="preserve"> kĩ năng</w:t>
        </w:r>
        <w:bookmarkEnd w:id="520"/>
      </w:ins>
    </w:p>
    <w:p w:rsidR="00977A65" w:rsidRPr="00131A88" w:rsidRDefault="00977A65" w:rsidP="00396A24">
      <w:pPr>
        <w:rPr>
          <w:ins w:id="524" w:author="theirs" w:date="2014-01-16T01:18:00Z"/>
          <w:lang w:val="en-US"/>
        </w:rPr>
      </w:pPr>
      <w:ins w:id="525" w:author="theirs" w:date="2014-01-16T01:18:00Z">
        <w:r w:rsidRPr="00131A88">
          <w:rPr>
            <w:lang w:val="en-US"/>
          </w:rPr>
          <w:t>Chú giải giao diện:</w:t>
        </w:r>
      </w:ins>
    </w:p>
    <w:tbl>
      <w:tblPr>
        <w:tblStyle w:val="TableGrid"/>
        <w:tblW w:w="0" w:type="auto"/>
        <w:tblLook w:val="04A0" w:firstRow="1" w:lastRow="0" w:firstColumn="1" w:lastColumn="0" w:noHBand="0" w:noVBand="1"/>
      </w:tblPr>
      <w:tblGrid>
        <w:gridCol w:w="988"/>
        <w:gridCol w:w="2194"/>
        <w:gridCol w:w="3901"/>
        <w:gridCol w:w="1628"/>
      </w:tblGrid>
      <w:tr w:rsidR="00131A88" w:rsidRPr="00131A88" w:rsidTr="00D53DE2">
        <w:trPr>
          <w:ins w:id="526" w:author="theirs" w:date="2014-01-16T01:18:00Z"/>
        </w:trPr>
        <w:tc>
          <w:tcPr>
            <w:tcW w:w="988" w:type="dxa"/>
          </w:tcPr>
          <w:p w:rsidR="00F83A05" w:rsidRPr="00131A88" w:rsidRDefault="00F83A05" w:rsidP="00396A24">
            <w:pPr>
              <w:spacing w:before="120" w:after="120"/>
              <w:ind w:firstLine="0"/>
              <w:jc w:val="center"/>
              <w:rPr>
                <w:ins w:id="527" w:author="theirs" w:date="2014-01-16T01:18:00Z"/>
                <w:lang w:val="en-US"/>
              </w:rPr>
            </w:pPr>
            <w:ins w:id="528" w:author="theirs" w:date="2014-01-16T01:18:00Z">
              <w:r w:rsidRPr="00131A88">
                <w:rPr>
                  <w:lang w:val="en-US"/>
                </w:rPr>
                <w:lastRenderedPageBreak/>
                <w:t>STT</w:t>
              </w:r>
            </w:ins>
          </w:p>
        </w:tc>
        <w:tc>
          <w:tcPr>
            <w:tcW w:w="2194" w:type="dxa"/>
          </w:tcPr>
          <w:p w:rsidR="00F83A05" w:rsidRPr="00131A88" w:rsidRDefault="00F83A05" w:rsidP="00396A24">
            <w:pPr>
              <w:spacing w:before="120" w:after="120"/>
              <w:ind w:firstLine="0"/>
              <w:jc w:val="center"/>
              <w:rPr>
                <w:ins w:id="529" w:author="theirs" w:date="2014-01-16T01:18:00Z"/>
                <w:lang w:val="en-US"/>
              </w:rPr>
            </w:pPr>
            <w:ins w:id="530" w:author="theirs" w:date="2014-01-16T01:18:00Z">
              <w:r w:rsidRPr="00131A88">
                <w:rPr>
                  <w:lang w:val="en-US"/>
                </w:rPr>
                <w:t>Tên</w:t>
              </w:r>
            </w:ins>
          </w:p>
        </w:tc>
        <w:tc>
          <w:tcPr>
            <w:tcW w:w="3901" w:type="dxa"/>
          </w:tcPr>
          <w:p w:rsidR="00F83A05" w:rsidRPr="00131A88" w:rsidRDefault="00F83A05" w:rsidP="00396A24">
            <w:pPr>
              <w:spacing w:before="120" w:after="120"/>
              <w:ind w:firstLine="0"/>
              <w:jc w:val="center"/>
              <w:rPr>
                <w:ins w:id="531" w:author="theirs" w:date="2014-01-16T01:18:00Z"/>
                <w:lang w:val="en-US"/>
              </w:rPr>
            </w:pPr>
            <w:ins w:id="532" w:author="theirs" w:date="2014-01-16T01:18:00Z">
              <w:r w:rsidRPr="00131A88">
                <w:rPr>
                  <w:lang w:val="en-US"/>
                </w:rPr>
                <w:t>Chức năng</w:t>
              </w:r>
            </w:ins>
          </w:p>
        </w:tc>
        <w:tc>
          <w:tcPr>
            <w:tcW w:w="1628" w:type="dxa"/>
          </w:tcPr>
          <w:p w:rsidR="00F83A05" w:rsidRPr="00131A88" w:rsidRDefault="00F83A05" w:rsidP="00396A24">
            <w:pPr>
              <w:spacing w:before="120" w:after="120"/>
              <w:ind w:firstLine="0"/>
              <w:jc w:val="center"/>
              <w:rPr>
                <w:ins w:id="533" w:author="theirs" w:date="2014-01-16T01:18:00Z"/>
                <w:lang w:val="en-US"/>
              </w:rPr>
            </w:pPr>
            <w:ins w:id="534" w:author="theirs" w:date="2014-01-16T01:18:00Z">
              <w:r w:rsidRPr="00131A88">
                <w:rPr>
                  <w:lang w:val="en-US"/>
                </w:rPr>
                <w:t>Ghi chú</w:t>
              </w:r>
            </w:ins>
          </w:p>
        </w:tc>
      </w:tr>
      <w:tr w:rsidR="00131A88" w:rsidRPr="00131A88" w:rsidTr="00D53DE2">
        <w:trPr>
          <w:trHeight w:val="645"/>
          <w:ins w:id="535" w:author="theirs" w:date="2014-01-16T01:18:00Z"/>
        </w:trPr>
        <w:tc>
          <w:tcPr>
            <w:tcW w:w="988" w:type="dxa"/>
            <w:vAlign w:val="center"/>
          </w:tcPr>
          <w:p w:rsidR="00F83A05" w:rsidRPr="00131A88" w:rsidRDefault="00F83A05" w:rsidP="00396A24">
            <w:pPr>
              <w:spacing w:before="120" w:after="120"/>
              <w:ind w:firstLine="0"/>
              <w:jc w:val="center"/>
              <w:rPr>
                <w:ins w:id="536" w:author="theirs" w:date="2014-01-16T01:18:00Z"/>
                <w:lang w:val="en-US"/>
              </w:rPr>
            </w:pPr>
            <w:ins w:id="537" w:author="theirs" w:date="2014-01-16T01:18:00Z">
              <w:r w:rsidRPr="00131A88">
                <w:rPr>
                  <w:lang w:val="en-US"/>
                </w:rPr>
                <w:t>1</w:t>
              </w:r>
            </w:ins>
          </w:p>
        </w:tc>
        <w:tc>
          <w:tcPr>
            <w:tcW w:w="2194" w:type="dxa"/>
          </w:tcPr>
          <w:p w:rsidR="00F83A05" w:rsidRPr="00131A88" w:rsidRDefault="00F83A05" w:rsidP="00396A24">
            <w:pPr>
              <w:spacing w:before="120" w:after="120"/>
              <w:ind w:firstLine="0"/>
              <w:rPr>
                <w:ins w:id="538" w:author="theirs" w:date="2014-01-16T01:18:00Z"/>
                <w:lang w:val="en-US"/>
              </w:rPr>
            </w:pPr>
            <w:ins w:id="539" w:author="theirs" w:date="2014-01-16T01:18:00Z">
              <w:r w:rsidRPr="00131A88">
                <w:rPr>
                  <w:lang w:val="en-US"/>
                </w:rPr>
                <w:t>Main content</w:t>
              </w:r>
            </w:ins>
          </w:p>
        </w:tc>
        <w:tc>
          <w:tcPr>
            <w:tcW w:w="3901" w:type="dxa"/>
          </w:tcPr>
          <w:p w:rsidR="00F83A05" w:rsidRPr="00131A88" w:rsidRDefault="00F83A05" w:rsidP="00396A24">
            <w:pPr>
              <w:spacing w:before="120" w:after="120"/>
              <w:ind w:firstLine="0"/>
              <w:rPr>
                <w:ins w:id="540" w:author="theirs" w:date="2014-01-16T01:18:00Z"/>
                <w:lang w:val="en-US"/>
              </w:rPr>
            </w:pPr>
            <w:ins w:id="541" w:author="theirs" w:date="2014-01-16T01:18:00Z">
              <w:r w:rsidRPr="00131A88">
                <w:rPr>
                  <w:lang w:val="en-US"/>
                </w:rPr>
                <w:t>Hiển thị danh sách các kĩ năng</w:t>
              </w:r>
            </w:ins>
          </w:p>
        </w:tc>
        <w:tc>
          <w:tcPr>
            <w:tcW w:w="1628" w:type="dxa"/>
          </w:tcPr>
          <w:p w:rsidR="00F83A05" w:rsidRPr="00131A88" w:rsidRDefault="00F83A05" w:rsidP="00396A24">
            <w:pPr>
              <w:spacing w:before="120" w:after="120"/>
              <w:ind w:firstLine="0"/>
              <w:rPr>
                <w:ins w:id="542" w:author="theirs" w:date="2014-01-16T01:18:00Z"/>
                <w:lang w:val="en-US"/>
              </w:rPr>
            </w:pPr>
          </w:p>
        </w:tc>
      </w:tr>
      <w:tr w:rsidR="00131A88" w:rsidRPr="00131A88" w:rsidTr="00D53DE2">
        <w:trPr>
          <w:ins w:id="543" w:author="theirs" w:date="2014-01-16T01:18:00Z"/>
        </w:trPr>
        <w:tc>
          <w:tcPr>
            <w:tcW w:w="988" w:type="dxa"/>
          </w:tcPr>
          <w:p w:rsidR="00F83A05" w:rsidRPr="00131A88" w:rsidRDefault="00F83A05" w:rsidP="00396A24">
            <w:pPr>
              <w:spacing w:before="120" w:after="120"/>
              <w:ind w:firstLine="0"/>
              <w:jc w:val="center"/>
              <w:rPr>
                <w:ins w:id="544" w:author="theirs" w:date="2014-01-16T01:18:00Z"/>
                <w:lang w:val="en-US"/>
              </w:rPr>
            </w:pPr>
            <w:ins w:id="545" w:author="theirs" w:date="2014-01-16T01:18:00Z">
              <w:r w:rsidRPr="00131A88">
                <w:rPr>
                  <w:lang w:val="en-US"/>
                </w:rPr>
                <w:t>2</w:t>
              </w:r>
            </w:ins>
          </w:p>
        </w:tc>
        <w:tc>
          <w:tcPr>
            <w:tcW w:w="2194" w:type="dxa"/>
          </w:tcPr>
          <w:p w:rsidR="00F83A05" w:rsidRPr="00131A88" w:rsidRDefault="00F83A05" w:rsidP="00396A24">
            <w:pPr>
              <w:spacing w:before="120" w:after="120"/>
              <w:ind w:firstLine="0"/>
              <w:rPr>
                <w:ins w:id="546" w:author="theirs" w:date="2014-01-16T01:18:00Z"/>
                <w:lang w:val="en-US"/>
              </w:rPr>
            </w:pPr>
            <w:ins w:id="547" w:author="theirs" w:date="2014-01-16T01:18:00Z">
              <w:r w:rsidRPr="00131A88">
                <w:rPr>
                  <w:lang w:val="en-US"/>
                </w:rPr>
                <w:t>Score</w:t>
              </w:r>
            </w:ins>
          </w:p>
        </w:tc>
        <w:tc>
          <w:tcPr>
            <w:tcW w:w="3901" w:type="dxa"/>
          </w:tcPr>
          <w:p w:rsidR="00F83A05" w:rsidRPr="00131A88" w:rsidRDefault="00F83A05" w:rsidP="00396A24">
            <w:pPr>
              <w:spacing w:before="120" w:after="120"/>
              <w:ind w:firstLine="0"/>
              <w:rPr>
                <w:ins w:id="548" w:author="theirs" w:date="2014-01-16T01:18:00Z"/>
                <w:lang w:val="en-US"/>
              </w:rPr>
            </w:pPr>
            <w:ins w:id="549" w:author="theirs" w:date="2014-01-16T01:18:00Z">
              <w:r w:rsidRPr="00131A88">
                <w:rPr>
                  <w:lang w:val="en-US"/>
                </w:rPr>
                <w:t>Thể hiện mức độ thành thục một kĩ năng</w:t>
              </w:r>
            </w:ins>
          </w:p>
        </w:tc>
        <w:tc>
          <w:tcPr>
            <w:tcW w:w="1628" w:type="dxa"/>
          </w:tcPr>
          <w:p w:rsidR="00F83A05" w:rsidRPr="00131A88" w:rsidRDefault="00F83A05" w:rsidP="00396A24">
            <w:pPr>
              <w:spacing w:before="120" w:after="120"/>
              <w:ind w:firstLine="0"/>
              <w:rPr>
                <w:ins w:id="550" w:author="theirs" w:date="2014-01-16T01:18:00Z"/>
                <w:lang w:val="en-US"/>
              </w:rPr>
            </w:pPr>
          </w:p>
        </w:tc>
      </w:tr>
      <w:tr w:rsidR="00131A88" w:rsidRPr="00131A88" w:rsidTr="00D53DE2">
        <w:trPr>
          <w:ins w:id="551" w:author="theirs" w:date="2014-01-16T01:18:00Z"/>
        </w:trPr>
        <w:tc>
          <w:tcPr>
            <w:tcW w:w="988" w:type="dxa"/>
          </w:tcPr>
          <w:p w:rsidR="00F83A05" w:rsidRPr="00131A88" w:rsidRDefault="00F83A05" w:rsidP="00396A24">
            <w:pPr>
              <w:spacing w:before="120" w:after="120"/>
              <w:ind w:firstLine="0"/>
              <w:jc w:val="center"/>
              <w:rPr>
                <w:ins w:id="552" w:author="theirs" w:date="2014-01-16T01:18:00Z"/>
                <w:lang w:val="en-US"/>
              </w:rPr>
            </w:pPr>
            <w:ins w:id="553" w:author="theirs" w:date="2014-01-16T01:18:00Z">
              <w:r w:rsidRPr="00131A88">
                <w:rPr>
                  <w:lang w:val="en-US"/>
                </w:rPr>
                <w:t>3</w:t>
              </w:r>
            </w:ins>
          </w:p>
        </w:tc>
        <w:tc>
          <w:tcPr>
            <w:tcW w:w="2194" w:type="dxa"/>
          </w:tcPr>
          <w:p w:rsidR="00F83A05" w:rsidRPr="00131A88" w:rsidRDefault="00F83A05" w:rsidP="00396A24">
            <w:pPr>
              <w:spacing w:before="120" w:after="120"/>
              <w:ind w:firstLine="0"/>
              <w:rPr>
                <w:ins w:id="554" w:author="theirs" w:date="2014-01-16T01:18:00Z"/>
                <w:lang w:val="en-US"/>
              </w:rPr>
            </w:pPr>
            <w:ins w:id="555" w:author="theirs" w:date="2014-01-16T01:18:00Z">
              <w:r w:rsidRPr="00131A88">
                <w:rPr>
                  <w:lang w:val="en-US"/>
                </w:rPr>
                <w:t>Edit</w:t>
              </w:r>
            </w:ins>
          </w:p>
        </w:tc>
        <w:tc>
          <w:tcPr>
            <w:tcW w:w="3901" w:type="dxa"/>
          </w:tcPr>
          <w:p w:rsidR="00F83A05" w:rsidRPr="00131A88" w:rsidRDefault="00F83A05" w:rsidP="00396A24">
            <w:pPr>
              <w:tabs>
                <w:tab w:val="left" w:pos="951"/>
              </w:tabs>
              <w:spacing w:before="120" w:after="120"/>
              <w:ind w:firstLine="0"/>
              <w:jc w:val="left"/>
              <w:rPr>
                <w:ins w:id="556" w:author="theirs" w:date="2014-01-16T01:18:00Z"/>
                <w:lang w:val="en-US"/>
              </w:rPr>
            </w:pPr>
            <w:ins w:id="557" w:author="theirs" w:date="2014-01-16T01:18:00Z">
              <w:r w:rsidRPr="00131A88">
                <w:rPr>
                  <w:lang w:val="en-US"/>
                </w:rPr>
                <w:t>Chỉnh sửa lại thông tin của kĩ năng</w:t>
              </w:r>
            </w:ins>
          </w:p>
        </w:tc>
        <w:tc>
          <w:tcPr>
            <w:tcW w:w="1628" w:type="dxa"/>
          </w:tcPr>
          <w:p w:rsidR="00F83A05" w:rsidRPr="00131A88" w:rsidRDefault="00F83A05" w:rsidP="00396A24">
            <w:pPr>
              <w:spacing w:before="120" w:after="120"/>
              <w:ind w:firstLine="0"/>
              <w:rPr>
                <w:ins w:id="558" w:author="theirs" w:date="2014-01-16T01:18:00Z"/>
                <w:lang w:val="en-US"/>
              </w:rPr>
            </w:pPr>
          </w:p>
        </w:tc>
      </w:tr>
      <w:tr w:rsidR="00131A88" w:rsidRPr="00131A88" w:rsidTr="00D53DE2">
        <w:trPr>
          <w:ins w:id="559" w:author="theirs" w:date="2014-01-16T01:18:00Z"/>
        </w:trPr>
        <w:tc>
          <w:tcPr>
            <w:tcW w:w="988" w:type="dxa"/>
          </w:tcPr>
          <w:p w:rsidR="00F83A05" w:rsidRPr="00131A88" w:rsidRDefault="00F83A05" w:rsidP="00396A24">
            <w:pPr>
              <w:spacing w:before="120" w:after="120"/>
              <w:ind w:firstLine="0"/>
              <w:jc w:val="center"/>
              <w:rPr>
                <w:ins w:id="560" w:author="theirs" w:date="2014-01-16T01:18:00Z"/>
                <w:lang w:val="en-US"/>
              </w:rPr>
            </w:pPr>
            <w:ins w:id="561" w:author="theirs" w:date="2014-01-16T01:18:00Z">
              <w:r w:rsidRPr="00131A88">
                <w:rPr>
                  <w:lang w:val="en-US"/>
                </w:rPr>
                <w:t>4</w:t>
              </w:r>
            </w:ins>
          </w:p>
        </w:tc>
        <w:tc>
          <w:tcPr>
            <w:tcW w:w="2194" w:type="dxa"/>
          </w:tcPr>
          <w:p w:rsidR="00F83A05" w:rsidRPr="00131A88" w:rsidRDefault="00F83A05" w:rsidP="00396A24">
            <w:pPr>
              <w:spacing w:before="120" w:after="120"/>
              <w:ind w:firstLine="0"/>
              <w:rPr>
                <w:ins w:id="562" w:author="theirs" w:date="2014-01-16T01:18:00Z"/>
                <w:lang w:val="en-US"/>
              </w:rPr>
            </w:pPr>
            <w:ins w:id="563" w:author="theirs" w:date="2014-01-16T01:18:00Z">
              <w:r w:rsidRPr="00131A88">
                <w:rPr>
                  <w:lang w:val="en-US"/>
                </w:rPr>
                <w:t>Delete</w:t>
              </w:r>
            </w:ins>
          </w:p>
        </w:tc>
        <w:tc>
          <w:tcPr>
            <w:tcW w:w="3901" w:type="dxa"/>
          </w:tcPr>
          <w:p w:rsidR="00F83A05" w:rsidRPr="00131A88" w:rsidRDefault="00F83A05" w:rsidP="00396A24">
            <w:pPr>
              <w:spacing w:before="120" w:after="120"/>
              <w:ind w:firstLine="0"/>
              <w:rPr>
                <w:ins w:id="564" w:author="theirs" w:date="2014-01-16T01:18:00Z"/>
                <w:lang w:val="en-US"/>
              </w:rPr>
            </w:pPr>
            <w:ins w:id="565" w:author="theirs" w:date="2014-01-16T01:18:00Z">
              <w:r w:rsidRPr="00131A88">
                <w:rPr>
                  <w:lang w:val="en-US"/>
                </w:rPr>
                <w:t>Xóa kĩ năng</w:t>
              </w:r>
            </w:ins>
          </w:p>
        </w:tc>
        <w:tc>
          <w:tcPr>
            <w:tcW w:w="1628" w:type="dxa"/>
          </w:tcPr>
          <w:p w:rsidR="00F83A05" w:rsidRPr="00131A88" w:rsidRDefault="00F83A05" w:rsidP="00396A24">
            <w:pPr>
              <w:spacing w:before="120" w:after="120"/>
              <w:ind w:firstLine="0"/>
              <w:rPr>
                <w:ins w:id="566" w:author="theirs" w:date="2014-01-16T01:18:00Z"/>
                <w:lang w:val="en-US"/>
              </w:rPr>
            </w:pPr>
          </w:p>
        </w:tc>
      </w:tr>
    </w:tbl>
    <w:p w:rsidR="00F0048B" w:rsidRPr="00131A88" w:rsidRDefault="00F83A05" w:rsidP="00396A24">
      <w:pPr>
        <w:pStyle w:val="Caption11"/>
        <w:spacing w:line="360" w:lineRule="auto"/>
        <w:rPr>
          <w:ins w:id="567" w:author="theirs" w:date="2014-01-16T01:18:00Z"/>
        </w:rPr>
      </w:pPr>
      <w:bookmarkStart w:id="568" w:name="_Toc382590770"/>
      <w:ins w:id="569" w:author="theirs" w:date="2014-01-16T01:18:00Z">
        <w:r w:rsidRPr="00131A88">
          <w:t xml:space="preserve">Bảng </w:t>
        </w:r>
      </w:ins>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3</w:t>
      </w:r>
      <w:r w:rsidR="00960991">
        <w:fldChar w:fldCharType="end"/>
      </w:r>
      <w:ins w:id="570" w:author="theirs" w:date="2014-01-16T01:18:00Z">
        <w:r w:rsidRPr="00131A88">
          <w:t xml:space="preserve"> Chú giải giao diện </w:t>
        </w:r>
      </w:ins>
      <w:r w:rsidR="001553BC" w:rsidRPr="00131A88">
        <w:t>quản lý</w:t>
      </w:r>
      <w:ins w:id="571" w:author="theirs" w:date="2014-01-16T01:18:00Z">
        <w:r w:rsidRPr="00131A88">
          <w:t xml:space="preserve"> kĩ năng</w:t>
        </w:r>
        <w:bookmarkEnd w:id="568"/>
      </w:ins>
    </w:p>
    <w:p w:rsidR="00F0048B" w:rsidRPr="00131A88" w:rsidRDefault="00225810" w:rsidP="00396A24">
      <w:pPr>
        <w:rPr>
          <w:ins w:id="572" w:author="theirs" w:date="2014-01-16T01:18:00Z"/>
          <w:b/>
          <w:lang w:val="en-US"/>
        </w:rPr>
      </w:pPr>
      <w:ins w:id="573" w:author="theirs" w:date="2014-01-16T01:18:00Z">
        <w:r w:rsidRPr="00131A88">
          <w:rPr>
            <w:b/>
            <w:lang w:val="en-US"/>
          </w:rPr>
          <w:t>Thêm kĩ năng</w:t>
        </w:r>
        <w:r w:rsidR="00F0048B" w:rsidRPr="00131A88">
          <w:rPr>
            <w:b/>
            <w:lang w:val="en-US"/>
          </w:rPr>
          <w:t>:</w:t>
        </w:r>
      </w:ins>
    </w:p>
    <w:p w:rsidR="00860CF3" w:rsidRPr="00131A88" w:rsidRDefault="00CF18CA" w:rsidP="00396A24">
      <w:pPr>
        <w:keepNext/>
        <w:ind w:firstLine="0"/>
        <w:rPr>
          <w:ins w:id="574" w:author="theirs" w:date="2014-01-16T01:18:00Z"/>
        </w:rPr>
      </w:pPr>
      <w:r>
        <w:rPr>
          <w:noProof/>
          <w:lang w:val="en-US"/>
        </w:rPr>
        <w:drawing>
          <wp:inline distT="0" distB="0" distL="0" distR="0">
            <wp:extent cx="5579745" cy="27749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skill new.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2774950"/>
                    </a:xfrm>
                    <a:prstGeom prst="rect">
                      <a:avLst/>
                    </a:prstGeom>
                  </pic:spPr>
                </pic:pic>
              </a:graphicData>
            </a:graphic>
          </wp:inline>
        </w:drawing>
      </w:r>
    </w:p>
    <w:p w:rsidR="00225810" w:rsidRPr="00131A88" w:rsidRDefault="00860CF3" w:rsidP="00396A24">
      <w:pPr>
        <w:pStyle w:val="Caption11"/>
        <w:spacing w:line="360" w:lineRule="auto"/>
        <w:rPr>
          <w:ins w:id="575" w:author="theirs" w:date="2014-01-16T01:18:00Z"/>
        </w:rPr>
      </w:pPr>
      <w:bookmarkStart w:id="576" w:name="_Toc382590734"/>
      <w:ins w:id="577" w:author="theirs" w:date="2014-01-16T01:18:00Z">
        <w:r w:rsidRPr="00131A88">
          <w:t xml:space="preserve">Hình  </w:t>
        </w:r>
      </w:ins>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7</w:t>
      </w:r>
      <w:r w:rsidR="002A4C58">
        <w:fldChar w:fldCharType="end"/>
      </w:r>
      <w:ins w:id="578" w:author="theirs" w:date="2014-01-16T01:18:00Z">
        <w:r w:rsidRPr="00131A88">
          <w:t xml:space="preserve"> Thêm kĩ năng</w:t>
        </w:r>
        <w:bookmarkEnd w:id="576"/>
      </w:ins>
    </w:p>
    <w:p w:rsidR="00937208" w:rsidRPr="00131A88" w:rsidRDefault="00DA2E42" w:rsidP="00396A24">
      <w:pPr>
        <w:rPr>
          <w:ins w:id="579" w:author="theirs" w:date="2014-01-16T01:18:00Z"/>
          <w:lang w:val="en-US"/>
        </w:rPr>
      </w:pPr>
      <w:ins w:id="580" w:author="theirs" w:date="2014-01-16T01:18:00Z">
        <w:r w:rsidRPr="00131A88">
          <w:rPr>
            <w:lang w:val="en-US"/>
          </w:rPr>
          <w:t>Chú giải giao diện:</w:t>
        </w:r>
      </w:ins>
    </w:p>
    <w:tbl>
      <w:tblPr>
        <w:tblStyle w:val="TableGrid"/>
        <w:tblW w:w="0" w:type="auto"/>
        <w:tblLook w:val="04A0" w:firstRow="1" w:lastRow="0" w:firstColumn="1" w:lastColumn="0" w:noHBand="0" w:noVBand="1"/>
      </w:tblPr>
      <w:tblGrid>
        <w:gridCol w:w="988"/>
        <w:gridCol w:w="2194"/>
        <w:gridCol w:w="3759"/>
        <w:gridCol w:w="1770"/>
      </w:tblGrid>
      <w:tr w:rsidR="00131A88" w:rsidRPr="00131A88" w:rsidTr="00961F60">
        <w:trPr>
          <w:ins w:id="581" w:author="theirs" w:date="2014-01-16T01:18:00Z"/>
        </w:trPr>
        <w:tc>
          <w:tcPr>
            <w:tcW w:w="988" w:type="dxa"/>
          </w:tcPr>
          <w:p w:rsidR="00BE1A2F" w:rsidRPr="00131A88" w:rsidRDefault="00BE1A2F" w:rsidP="00396A24">
            <w:pPr>
              <w:spacing w:before="120" w:after="120"/>
              <w:ind w:firstLine="0"/>
              <w:jc w:val="center"/>
              <w:rPr>
                <w:ins w:id="582" w:author="theirs" w:date="2014-01-16T01:18:00Z"/>
                <w:lang w:val="en-US"/>
              </w:rPr>
            </w:pPr>
            <w:ins w:id="583" w:author="theirs" w:date="2014-01-16T01:18:00Z">
              <w:r w:rsidRPr="00131A88">
                <w:rPr>
                  <w:lang w:val="en-US"/>
                </w:rPr>
                <w:t>STT</w:t>
              </w:r>
            </w:ins>
          </w:p>
        </w:tc>
        <w:tc>
          <w:tcPr>
            <w:tcW w:w="2194" w:type="dxa"/>
          </w:tcPr>
          <w:p w:rsidR="00BE1A2F" w:rsidRPr="00131A88" w:rsidRDefault="00BE1A2F" w:rsidP="00396A24">
            <w:pPr>
              <w:spacing w:before="120" w:after="120"/>
              <w:ind w:firstLine="0"/>
              <w:jc w:val="center"/>
              <w:rPr>
                <w:ins w:id="584" w:author="theirs" w:date="2014-01-16T01:18:00Z"/>
                <w:lang w:val="en-US"/>
              </w:rPr>
            </w:pPr>
            <w:ins w:id="585" w:author="theirs" w:date="2014-01-16T01:18:00Z">
              <w:r w:rsidRPr="00131A88">
                <w:rPr>
                  <w:lang w:val="en-US"/>
                </w:rPr>
                <w:t>Tên</w:t>
              </w:r>
            </w:ins>
          </w:p>
        </w:tc>
        <w:tc>
          <w:tcPr>
            <w:tcW w:w="3759" w:type="dxa"/>
          </w:tcPr>
          <w:p w:rsidR="00BE1A2F" w:rsidRPr="00131A88" w:rsidRDefault="00BE1A2F" w:rsidP="00396A24">
            <w:pPr>
              <w:spacing w:before="120" w:after="120"/>
              <w:ind w:firstLine="0"/>
              <w:jc w:val="center"/>
              <w:rPr>
                <w:ins w:id="586" w:author="theirs" w:date="2014-01-16T01:18:00Z"/>
                <w:lang w:val="en-US"/>
              </w:rPr>
            </w:pPr>
            <w:ins w:id="587" w:author="theirs" w:date="2014-01-16T01:18:00Z">
              <w:r w:rsidRPr="00131A88">
                <w:rPr>
                  <w:lang w:val="en-US"/>
                </w:rPr>
                <w:t>Chức năng</w:t>
              </w:r>
            </w:ins>
          </w:p>
        </w:tc>
        <w:tc>
          <w:tcPr>
            <w:tcW w:w="1770" w:type="dxa"/>
          </w:tcPr>
          <w:p w:rsidR="00BE1A2F" w:rsidRPr="00131A88" w:rsidRDefault="00BE1A2F" w:rsidP="00396A24">
            <w:pPr>
              <w:spacing w:before="120" w:after="120"/>
              <w:ind w:firstLine="0"/>
              <w:jc w:val="center"/>
              <w:rPr>
                <w:ins w:id="588" w:author="theirs" w:date="2014-01-16T01:18:00Z"/>
                <w:lang w:val="en-US"/>
              </w:rPr>
            </w:pPr>
            <w:ins w:id="589" w:author="theirs" w:date="2014-01-16T01:18:00Z">
              <w:r w:rsidRPr="00131A88">
                <w:rPr>
                  <w:lang w:val="en-US"/>
                </w:rPr>
                <w:t>Ghi chú</w:t>
              </w:r>
            </w:ins>
          </w:p>
        </w:tc>
      </w:tr>
      <w:tr w:rsidR="00131A88" w:rsidRPr="00131A88" w:rsidTr="00961F60">
        <w:trPr>
          <w:trHeight w:val="645"/>
          <w:ins w:id="590" w:author="theirs" w:date="2014-01-16T01:18:00Z"/>
        </w:trPr>
        <w:tc>
          <w:tcPr>
            <w:tcW w:w="988" w:type="dxa"/>
            <w:vAlign w:val="center"/>
          </w:tcPr>
          <w:p w:rsidR="00BE1A2F" w:rsidRPr="00131A88" w:rsidRDefault="00BE1A2F" w:rsidP="00396A24">
            <w:pPr>
              <w:spacing w:before="120" w:after="120"/>
              <w:ind w:firstLine="0"/>
              <w:jc w:val="center"/>
              <w:rPr>
                <w:ins w:id="591" w:author="theirs" w:date="2014-01-16T01:18:00Z"/>
                <w:lang w:val="en-US"/>
              </w:rPr>
            </w:pPr>
            <w:ins w:id="592" w:author="theirs" w:date="2014-01-16T01:18:00Z">
              <w:r w:rsidRPr="00131A88">
                <w:rPr>
                  <w:lang w:val="en-US"/>
                </w:rPr>
                <w:t>1</w:t>
              </w:r>
            </w:ins>
          </w:p>
        </w:tc>
        <w:tc>
          <w:tcPr>
            <w:tcW w:w="2194" w:type="dxa"/>
          </w:tcPr>
          <w:p w:rsidR="00BE1A2F" w:rsidRPr="00131A88" w:rsidRDefault="00BE1A2F" w:rsidP="00396A24">
            <w:pPr>
              <w:spacing w:before="120" w:after="120"/>
              <w:ind w:firstLine="0"/>
              <w:rPr>
                <w:ins w:id="593" w:author="theirs" w:date="2014-01-16T01:18:00Z"/>
                <w:lang w:val="en-US"/>
              </w:rPr>
            </w:pPr>
            <w:ins w:id="594" w:author="theirs" w:date="2014-01-16T01:18:00Z">
              <w:r w:rsidRPr="00131A88">
                <w:rPr>
                  <w:lang w:val="en-US"/>
                </w:rPr>
                <w:t>Skill Title</w:t>
              </w:r>
            </w:ins>
          </w:p>
        </w:tc>
        <w:tc>
          <w:tcPr>
            <w:tcW w:w="3759" w:type="dxa"/>
          </w:tcPr>
          <w:p w:rsidR="00BE1A2F" w:rsidRPr="00131A88" w:rsidRDefault="00BE1A2F" w:rsidP="00396A24">
            <w:pPr>
              <w:spacing w:before="120" w:after="120"/>
              <w:ind w:firstLine="0"/>
              <w:rPr>
                <w:ins w:id="595" w:author="theirs" w:date="2014-01-16T01:18:00Z"/>
                <w:lang w:val="en-US"/>
              </w:rPr>
            </w:pPr>
            <w:ins w:id="596" w:author="theirs" w:date="2014-01-16T01:18:00Z">
              <w:r w:rsidRPr="00131A88">
                <w:rPr>
                  <w:lang w:val="en-US"/>
                </w:rPr>
                <w:t>Nhập tên hay tiêu đề của kĩ năng</w:t>
              </w:r>
            </w:ins>
          </w:p>
        </w:tc>
        <w:tc>
          <w:tcPr>
            <w:tcW w:w="1770" w:type="dxa"/>
          </w:tcPr>
          <w:p w:rsidR="00BE1A2F" w:rsidRPr="00131A88" w:rsidRDefault="00BE1A2F" w:rsidP="00396A24">
            <w:pPr>
              <w:spacing w:before="120" w:after="120"/>
              <w:ind w:firstLine="0"/>
              <w:rPr>
                <w:ins w:id="597" w:author="theirs" w:date="2014-01-16T01:18:00Z"/>
                <w:lang w:val="en-US"/>
              </w:rPr>
            </w:pPr>
          </w:p>
        </w:tc>
      </w:tr>
      <w:tr w:rsidR="00131A88" w:rsidRPr="00131A88" w:rsidTr="00961F60">
        <w:trPr>
          <w:ins w:id="598" w:author="theirs" w:date="2014-01-16T01:18:00Z"/>
        </w:trPr>
        <w:tc>
          <w:tcPr>
            <w:tcW w:w="988" w:type="dxa"/>
          </w:tcPr>
          <w:p w:rsidR="00BE1A2F" w:rsidRPr="00131A88" w:rsidRDefault="00BE1A2F" w:rsidP="00396A24">
            <w:pPr>
              <w:spacing w:before="120" w:after="120"/>
              <w:ind w:firstLine="0"/>
              <w:jc w:val="center"/>
              <w:rPr>
                <w:ins w:id="599" w:author="theirs" w:date="2014-01-16T01:18:00Z"/>
                <w:lang w:val="en-US"/>
              </w:rPr>
            </w:pPr>
            <w:ins w:id="600" w:author="theirs" w:date="2014-01-16T01:18:00Z">
              <w:r w:rsidRPr="00131A88">
                <w:rPr>
                  <w:lang w:val="en-US"/>
                </w:rPr>
                <w:t>2</w:t>
              </w:r>
            </w:ins>
          </w:p>
        </w:tc>
        <w:tc>
          <w:tcPr>
            <w:tcW w:w="2194" w:type="dxa"/>
          </w:tcPr>
          <w:p w:rsidR="00BE1A2F" w:rsidRPr="00131A88" w:rsidRDefault="00BE1A2F" w:rsidP="00396A24">
            <w:pPr>
              <w:spacing w:before="120" w:after="120"/>
              <w:ind w:firstLine="0"/>
              <w:rPr>
                <w:ins w:id="601" w:author="theirs" w:date="2014-01-16T01:18:00Z"/>
                <w:lang w:val="en-US"/>
              </w:rPr>
            </w:pPr>
            <w:ins w:id="602" w:author="theirs" w:date="2014-01-16T01:18:00Z">
              <w:r w:rsidRPr="00131A88">
                <w:rPr>
                  <w:lang w:val="en-US"/>
                </w:rPr>
                <w:t>Brief Description</w:t>
              </w:r>
            </w:ins>
          </w:p>
        </w:tc>
        <w:tc>
          <w:tcPr>
            <w:tcW w:w="3759" w:type="dxa"/>
          </w:tcPr>
          <w:p w:rsidR="00BE1A2F" w:rsidRPr="00131A88" w:rsidRDefault="00BE1A2F" w:rsidP="00396A24">
            <w:pPr>
              <w:spacing w:before="120" w:after="120"/>
              <w:ind w:firstLine="0"/>
              <w:rPr>
                <w:ins w:id="603" w:author="theirs" w:date="2014-01-16T01:18:00Z"/>
                <w:lang w:val="en-US"/>
              </w:rPr>
            </w:pPr>
            <w:ins w:id="604" w:author="theirs" w:date="2014-01-16T01:18:00Z">
              <w:r w:rsidRPr="00131A88">
                <w:rPr>
                  <w:lang w:val="en-US"/>
                </w:rPr>
                <w:t>Nhập mô tả ngắn gọn về kĩ năng</w:t>
              </w:r>
            </w:ins>
          </w:p>
        </w:tc>
        <w:tc>
          <w:tcPr>
            <w:tcW w:w="1770" w:type="dxa"/>
          </w:tcPr>
          <w:p w:rsidR="00BE1A2F" w:rsidRPr="00131A88" w:rsidRDefault="00BE1A2F" w:rsidP="00396A24">
            <w:pPr>
              <w:spacing w:before="120" w:after="120"/>
              <w:ind w:firstLine="0"/>
              <w:rPr>
                <w:ins w:id="605" w:author="theirs" w:date="2014-01-16T01:18:00Z"/>
                <w:lang w:val="en-US"/>
              </w:rPr>
            </w:pPr>
          </w:p>
        </w:tc>
      </w:tr>
      <w:tr w:rsidR="00131A88" w:rsidRPr="00131A88" w:rsidTr="00961F60">
        <w:trPr>
          <w:ins w:id="606" w:author="theirs" w:date="2014-01-16T01:18:00Z"/>
        </w:trPr>
        <w:tc>
          <w:tcPr>
            <w:tcW w:w="988" w:type="dxa"/>
          </w:tcPr>
          <w:p w:rsidR="00BE1A2F" w:rsidRPr="00131A88" w:rsidRDefault="00BE1A2F" w:rsidP="00396A24">
            <w:pPr>
              <w:spacing w:before="120" w:after="120"/>
              <w:ind w:firstLine="0"/>
              <w:jc w:val="center"/>
              <w:rPr>
                <w:ins w:id="607" w:author="theirs" w:date="2014-01-16T01:18:00Z"/>
                <w:lang w:val="en-US"/>
              </w:rPr>
            </w:pPr>
            <w:ins w:id="608" w:author="theirs" w:date="2014-01-16T01:18:00Z">
              <w:r w:rsidRPr="00131A88">
                <w:rPr>
                  <w:lang w:val="en-US"/>
                </w:rPr>
                <w:lastRenderedPageBreak/>
                <w:t>3</w:t>
              </w:r>
            </w:ins>
          </w:p>
        </w:tc>
        <w:tc>
          <w:tcPr>
            <w:tcW w:w="2194" w:type="dxa"/>
          </w:tcPr>
          <w:p w:rsidR="00BE1A2F" w:rsidRPr="00131A88" w:rsidRDefault="00683E6B" w:rsidP="00396A24">
            <w:pPr>
              <w:spacing w:before="120" w:after="120"/>
              <w:ind w:firstLine="0"/>
              <w:rPr>
                <w:ins w:id="609" w:author="theirs" w:date="2014-01-16T01:18:00Z"/>
                <w:lang w:val="en-US"/>
              </w:rPr>
            </w:pPr>
            <w:r>
              <w:rPr>
                <w:lang w:val="en-US"/>
              </w:rPr>
              <w:t>Rate</w:t>
            </w:r>
          </w:p>
        </w:tc>
        <w:tc>
          <w:tcPr>
            <w:tcW w:w="3759" w:type="dxa"/>
          </w:tcPr>
          <w:p w:rsidR="00BE1A2F" w:rsidRPr="00131A88" w:rsidRDefault="00683E6B" w:rsidP="00683E6B">
            <w:pPr>
              <w:tabs>
                <w:tab w:val="left" w:pos="951"/>
              </w:tabs>
              <w:spacing w:before="120" w:after="120"/>
              <w:ind w:firstLine="0"/>
              <w:rPr>
                <w:ins w:id="610" w:author="theirs" w:date="2014-01-16T01:18:00Z"/>
                <w:lang w:val="en-US"/>
              </w:rPr>
            </w:pPr>
            <w:r>
              <w:rPr>
                <w:lang w:val="en-US"/>
              </w:rPr>
              <w:t>Tự đánh giá về mức độ thành thạo kĩ năng</w:t>
            </w:r>
          </w:p>
        </w:tc>
        <w:tc>
          <w:tcPr>
            <w:tcW w:w="1770" w:type="dxa"/>
          </w:tcPr>
          <w:p w:rsidR="00BE1A2F" w:rsidRPr="00131A88" w:rsidRDefault="00BE1A2F" w:rsidP="00396A24">
            <w:pPr>
              <w:spacing w:before="120" w:after="120"/>
              <w:ind w:firstLine="0"/>
              <w:rPr>
                <w:ins w:id="611" w:author="theirs" w:date="2014-01-16T01:18:00Z"/>
                <w:lang w:val="en-US"/>
              </w:rPr>
            </w:pPr>
          </w:p>
        </w:tc>
      </w:tr>
      <w:tr w:rsidR="00131A88" w:rsidRPr="00131A88" w:rsidTr="00961F60">
        <w:trPr>
          <w:ins w:id="612" w:author="theirs" w:date="2014-01-16T01:18:00Z"/>
        </w:trPr>
        <w:tc>
          <w:tcPr>
            <w:tcW w:w="988" w:type="dxa"/>
          </w:tcPr>
          <w:p w:rsidR="00BE1A2F" w:rsidRPr="00131A88" w:rsidRDefault="00BE1A2F" w:rsidP="00396A24">
            <w:pPr>
              <w:spacing w:before="120" w:after="120"/>
              <w:ind w:firstLine="0"/>
              <w:jc w:val="center"/>
              <w:rPr>
                <w:ins w:id="613" w:author="theirs" w:date="2014-01-16T01:18:00Z"/>
                <w:lang w:val="en-US"/>
              </w:rPr>
            </w:pPr>
            <w:ins w:id="614" w:author="theirs" w:date="2014-01-16T01:18:00Z">
              <w:r w:rsidRPr="00131A88">
                <w:rPr>
                  <w:lang w:val="en-US"/>
                </w:rPr>
                <w:t>4</w:t>
              </w:r>
            </w:ins>
          </w:p>
        </w:tc>
        <w:tc>
          <w:tcPr>
            <w:tcW w:w="2194" w:type="dxa"/>
          </w:tcPr>
          <w:p w:rsidR="00BE1A2F" w:rsidRPr="00131A88" w:rsidRDefault="00683E6B" w:rsidP="00396A24">
            <w:pPr>
              <w:spacing w:before="120" w:after="120"/>
              <w:ind w:firstLine="0"/>
              <w:rPr>
                <w:ins w:id="615" w:author="theirs" w:date="2014-01-16T01:18:00Z"/>
                <w:lang w:val="en-US"/>
              </w:rPr>
            </w:pPr>
            <w:r>
              <w:rPr>
                <w:lang w:val="en-US"/>
              </w:rPr>
              <w:t>Save</w:t>
            </w:r>
          </w:p>
        </w:tc>
        <w:tc>
          <w:tcPr>
            <w:tcW w:w="3759" w:type="dxa"/>
          </w:tcPr>
          <w:p w:rsidR="00BE1A2F" w:rsidRPr="00131A88" w:rsidRDefault="00683E6B" w:rsidP="00396A24">
            <w:pPr>
              <w:spacing w:before="120" w:after="120"/>
              <w:ind w:firstLine="0"/>
              <w:rPr>
                <w:ins w:id="616" w:author="theirs" w:date="2014-01-16T01:18:00Z"/>
                <w:lang w:val="en-US"/>
              </w:rPr>
            </w:pPr>
            <w:ins w:id="617" w:author="theirs" w:date="2014-01-16T01:18:00Z">
              <w:r w:rsidRPr="00131A88">
                <w:rPr>
                  <w:lang w:val="en-US"/>
                </w:rPr>
                <w:t>Lưu kĩ năng vào danh sách kĩ năng đã có</w:t>
              </w:r>
            </w:ins>
          </w:p>
        </w:tc>
        <w:tc>
          <w:tcPr>
            <w:tcW w:w="1770" w:type="dxa"/>
          </w:tcPr>
          <w:p w:rsidR="00BE1A2F" w:rsidRPr="00131A88" w:rsidRDefault="00683E6B" w:rsidP="00396A24">
            <w:pPr>
              <w:spacing w:before="120" w:after="120"/>
              <w:ind w:firstLine="0"/>
              <w:rPr>
                <w:ins w:id="618" w:author="theirs" w:date="2014-01-16T01:18:00Z"/>
                <w:lang w:val="en-US"/>
              </w:rPr>
            </w:pPr>
            <w:r>
              <w:rPr>
                <w:lang w:val="en-US"/>
              </w:rPr>
              <w:t>Nếu tên kĩ năng đã tồn tại thì cập nhật thông tin mới vào kĩ năng tồn tại đó</w:t>
            </w:r>
          </w:p>
        </w:tc>
      </w:tr>
      <w:tr w:rsidR="00131A88" w:rsidRPr="00131A88" w:rsidTr="00961F60">
        <w:trPr>
          <w:ins w:id="619" w:author="theirs" w:date="2014-01-16T01:18:00Z"/>
        </w:trPr>
        <w:tc>
          <w:tcPr>
            <w:tcW w:w="988" w:type="dxa"/>
          </w:tcPr>
          <w:p w:rsidR="009E5739" w:rsidRPr="00131A88" w:rsidRDefault="009E5739" w:rsidP="00396A24">
            <w:pPr>
              <w:spacing w:before="120" w:after="120"/>
              <w:ind w:firstLine="0"/>
              <w:jc w:val="center"/>
              <w:rPr>
                <w:ins w:id="620" w:author="theirs" w:date="2014-01-16T01:18:00Z"/>
                <w:lang w:val="en-US"/>
              </w:rPr>
            </w:pPr>
            <w:ins w:id="621" w:author="theirs" w:date="2014-01-16T01:18:00Z">
              <w:r w:rsidRPr="00131A88">
                <w:rPr>
                  <w:lang w:val="en-US"/>
                </w:rPr>
                <w:t>5</w:t>
              </w:r>
            </w:ins>
          </w:p>
        </w:tc>
        <w:tc>
          <w:tcPr>
            <w:tcW w:w="2194" w:type="dxa"/>
          </w:tcPr>
          <w:p w:rsidR="009E5739" w:rsidRPr="00131A88" w:rsidRDefault="00683E6B" w:rsidP="00396A24">
            <w:pPr>
              <w:spacing w:before="120" w:after="120"/>
              <w:ind w:firstLine="0"/>
              <w:rPr>
                <w:ins w:id="622" w:author="theirs" w:date="2014-01-16T01:18:00Z"/>
                <w:lang w:val="en-US"/>
              </w:rPr>
            </w:pPr>
            <w:ins w:id="623" w:author="theirs" w:date="2014-01-16T01:18:00Z">
              <w:r w:rsidRPr="00131A88">
                <w:rPr>
                  <w:lang w:val="en-US"/>
                </w:rPr>
                <w:t>Cancle</w:t>
              </w:r>
            </w:ins>
          </w:p>
        </w:tc>
        <w:tc>
          <w:tcPr>
            <w:tcW w:w="3759" w:type="dxa"/>
          </w:tcPr>
          <w:p w:rsidR="009E5739" w:rsidRPr="00131A88" w:rsidRDefault="00683E6B" w:rsidP="00396A24">
            <w:pPr>
              <w:spacing w:before="120" w:after="120"/>
              <w:ind w:firstLine="0"/>
              <w:rPr>
                <w:ins w:id="624" w:author="theirs" w:date="2014-01-16T01:18:00Z"/>
                <w:lang w:val="en-US"/>
              </w:rPr>
            </w:pPr>
            <w:ins w:id="625" w:author="theirs" w:date="2014-01-16T01:18:00Z">
              <w:r w:rsidRPr="00131A88">
                <w:rPr>
                  <w:lang w:val="en-US"/>
                </w:rPr>
                <w:t xml:space="preserve">Thoát khỏi form và trở trang trước (trang </w:t>
              </w:r>
            </w:ins>
            <w:r>
              <w:rPr>
                <w:lang w:val="en-US"/>
              </w:rPr>
              <w:t>resume</w:t>
            </w:r>
            <w:ins w:id="626" w:author="theirs" w:date="2014-01-16T01:18:00Z">
              <w:r w:rsidRPr="00131A88">
                <w:rPr>
                  <w:lang w:val="en-US"/>
                </w:rPr>
                <w:t>)</w:t>
              </w:r>
            </w:ins>
          </w:p>
        </w:tc>
        <w:tc>
          <w:tcPr>
            <w:tcW w:w="1770" w:type="dxa"/>
          </w:tcPr>
          <w:p w:rsidR="009E5739" w:rsidRPr="00131A88" w:rsidRDefault="009E5739" w:rsidP="00396A24">
            <w:pPr>
              <w:spacing w:before="120" w:after="120"/>
              <w:ind w:firstLine="0"/>
              <w:rPr>
                <w:ins w:id="627" w:author="theirs" w:date="2014-01-16T01:18:00Z"/>
                <w:lang w:val="en-US"/>
              </w:rPr>
            </w:pPr>
          </w:p>
        </w:tc>
      </w:tr>
    </w:tbl>
    <w:p w:rsidR="007571EC" w:rsidRDefault="00F0048B" w:rsidP="00683E6B">
      <w:pPr>
        <w:pStyle w:val="Caption11"/>
        <w:spacing w:line="360" w:lineRule="auto"/>
      </w:pPr>
      <w:bookmarkStart w:id="628" w:name="_Toc382590771"/>
      <w:ins w:id="629" w:author="theirs" w:date="2014-01-16T01:18:00Z">
        <w:r w:rsidRPr="00C45BDA">
          <w:t xml:space="preserve">Bảng </w:t>
        </w:r>
      </w:ins>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4</w:t>
      </w:r>
      <w:r w:rsidR="00960991">
        <w:fldChar w:fldCharType="end"/>
      </w:r>
      <w:ins w:id="630" w:author="theirs" w:date="2014-01-16T01:18:00Z">
        <w:r w:rsidR="00C23EFF" w:rsidRPr="00C45BDA">
          <w:t xml:space="preserve"> Chú giải giao diện thêm kĩ năng</w:t>
        </w:r>
      </w:ins>
      <w:bookmarkEnd w:id="628"/>
    </w:p>
    <w:p w:rsidR="00F232E3" w:rsidRDefault="00F232E3" w:rsidP="00396A24">
      <w:pPr>
        <w:rPr>
          <w:lang w:val="en-US"/>
        </w:rPr>
      </w:pPr>
      <w:r>
        <w:rPr>
          <w:lang w:val="en-US"/>
        </w:rPr>
        <w:t>Giao diện danh sách đồ án</w:t>
      </w:r>
      <w:r w:rsidR="00443A67">
        <w:rPr>
          <w:lang w:val="en-US"/>
        </w:rPr>
        <w:t xml:space="preserve"> trong CV điện tử</w:t>
      </w:r>
    </w:p>
    <w:p w:rsidR="00443A67" w:rsidRDefault="00443A67" w:rsidP="00396A24">
      <w:pPr>
        <w:keepNext/>
        <w:ind w:firstLine="0"/>
        <w:jc w:val="center"/>
      </w:pPr>
      <w:r>
        <w:rPr>
          <w:noProof/>
          <w:lang w:val="en-US"/>
        </w:rPr>
        <w:drawing>
          <wp:inline distT="0" distB="0" distL="0" distR="0" wp14:anchorId="59ED916A" wp14:editId="09F066BA">
            <wp:extent cx="5579745" cy="34417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í projects.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3441700"/>
                    </a:xfrm>
                    <a:prstGeom prst="rect">
                      <a:avLst/>
                    </a:prstGeom>
                  </pic:spPr>
                </pic:pic>
              </a:graphicData>
            </a:graphic>
          </wp:inline>
        </w:drawing>
      </w:r>
    </w:p>
    <w:p w:rsidR="00443A67" w:rsidRPr="00C45BDA" w:rsidRDefault="00F5205C" w:rsidP="00396A24">
      <w:pPr>
        <w:pStyle w:val="Caption11"/>
        <w:spacing w:line="360" w:lineRule="auto"/>
      </w:pPr>
      <w:bookmarkStart w:id="631" w:name="_Toc382590735"/>
      <w:ins w:id="632" w:author="theirs" w:date="2014-01-16T01:18:00Z">
        <w:r w:rsidRPr="00131A88">
          <w:t xml:space="preserve">Hình  </w:t>
        </w:r>
      </w:ins>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8</w:t>
      </w:r>
      <w:r w:rsidR="002A4C58">
        <w:fldChar w:fldCharType="end"/>
      </w:r>
      <w:ins w:id="633" w:author="theirs" w:date="2014-01-16T01:18:00Z">
        <w:r w:rsidRPr="00131A88">
          <w:t xml:space="preserve"> </w:t>
        </w:r>
      </w:ins>
      <w:r w:rsidR="00443A67" w:rsidRPr="00C45BDA">
        <w:t>Danh sách đồ án trong CV điện tử</w:t>
      </w:r>
      <w:bookmarkEnd w:id="631"/>
    </w:p>
    <w:p w:rsidR="00F5205C" w:rsidRDefault="00443A67" w:rsidP="00396A24">
      <w:pPr>
        <w:rPr>
          <w:lang w:val="en-US"/>
        </w:rPr>
      </w:pPr>
      <w:r>
        <w:rPr>
          <w:lang w:val="en-US"/>
        </w:rPr>
        <w:lastRenderedPageBreak/>
        <w:t xml:space="preserve">Chú thích giao diện: phần này sẽ được trình bày kĩ trong phần sau (Giao diện </w:t>
      </w:r>
      <w:r w:rsidR="00B35444">
        <w:rPr>
          <w:lang w:val="en-US"/>
        </w:rPr>
        <w:t>quản lý</w:t>
      </w:r>
      <w:r>
        <w:rPr>
          <w:lang w:val="en-US"/>
        </w:rPr>
        <w:t xml:space="preserve"> đồ án)</w:t>
      </w:r>
      <w:bookmarkStart w:id="634" w:name="_Toc377965825"/>
      <w:r w:rsidR="002A4C58">
        <w:rPr>
          <w:lang w:val="en-US"/>
        </w:rPr>
        <w:t xml:space="preserve"> </w:t>
      </w:r>
    </w:p>
    <w:p w:rsidR="00F151B1" w:rsidRDefault="00F151B1" w:rsidP="00396A24">
      <w:pPr>
        <w:pStyle w:val="Heading4"/>
        <w:rPr>
          <w:lang w:val="en-US"/>
        </w:rPr>
      </w:pPr>
      <w:r>
        <w:rPr>
          <w:lang w:val="en-US"/>
        </w:rPr>
        <w:t xml:space="preserve">Giao diện </w:t>
      </w:r>
      <w:r w:rsidR="00B35444">
        <w:rPr>
          <w:lang w:val="en-US"/>
        </w:rPr>
        <w:t>quản lý</w:t>
      </w:r>
      <w:r>
        <w:rPr>
          <w:lang w:val="en-US"/>
        </w:rPr>
        <w:t xml:space="preserve"> môn học</w:t>
      </w:r>
    </w:p>
    <w:p w:rsidR="00F640CE" w:rsidRPr="00F640CE" w:rsidRDefault="00F640CE" w:rsidP="00F640CE">
      <w:pPr>
        <w:rPr>
          <w:lang w:val="en-US"/>
        </w:rPr>
      </w:pPr>
      <w:r>
        <w:rPr>
          <w:lang w:val="en-US"/>
        </w:rPr>
        <w:t>Giao diện tạo danh sách đề tài:</w:t>
      </w:r>
    </w:p>
    <w:p w:rsidR="002A4C58" w:rsidRDefault="002A4C58" w:rsidP="00396A24">
      <w:pPr>
        <w:keepNext/>
        <w:ind w:firstLine="0"/>
        <w:jc w:val="center"/>
      </w:pPr>
      <w:r>
        <w:rPr>
          <w:noProof/>
          <w:lang w:val="en-US"/>
        </w:rPr>
        <w:drawing>
          <wp:inline distT="0" distB="0" distL="0" distR="0" wp14:anchorId="01498904" wp14:editId="7D1A087C">
            <wp:extent cx="5058561" cy="282892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list project.png"/>
                    <pic:cNvPicPr/>
                  </pic:nvPicPr>
                  <pic:blipFill>
                    <a:blip r:embed="rId39">
                      <a:extLst>
                        <a:ext uri="{28A0092B-C50C-407E-A947-70E740481C1C}">
                          <a14:useLocalDpi xmlns:a14="http://schemas.microsoft.com/office/drawing/2010/main" val="0"/>
                        </a:ext>
                      </a:extLst>
                    </a:blip>
                    <a:stretch>
                      <a:fillRect/>
                    </a:stretch>
                  </pic:blipFill>
                  <pic:spPr>
                    <a:xfrm>
                      <a:off x="0" y="0"/>
                      <a:ext cx="5073906" cy="2837507"/>
                    </a:xfrm>
                    <a:prstGeom prst="rect">
                      <a:avLst/>
                    </a:prstGeom>
                  </pic:spPr>
                </pic:pic>
              </a:graphicData>
            </a:graphic>
          </wp:inline>
        </w:drawing>
      </w:r>
    </w:p>
    <w:p w:rsidR="00A467DA" w:rsidRPr="00F640CE" w:rsidRDefault="002A4C58" w:rsidP="00F640CE">
      <w:pPr>
        <w:pStyle w:val="Caption"/>
        <w:spacing w:line="360" w:lineRule="auto"/>
        <w:rPr>
          <w:b/>
          <w:lang w:val="en-US"/>
        </w:rPr>
      </w:pPr>
      <w:bookmarkStart w:id="635" w:name="_Toc382590736"/>
      <w:r w:rsidRPr="002A4C58">
        <w:rPr>
          <w:b/>
        </w:rPr>
        <w:t xml:space="preserve">Hình  </w:t>
      </w:r>
      <w:r w:rsidRPr="002A4C58">
        <w:rPr>
          <w:b/>
        </w:rPr>
        <w:fldChar w:fldCharType="begin"/>
      </w:r>
      <w:r w:rsidRPr="002A4C58">
        <w:rPr>
          <w:b/>
        </w:rPr>
        <w:instrText xml:space="preserve"> STYLEREF 1 \s </w:instrText>
      </w:r>
      <w:r w:rsidRPr="002A4C58">
        <w:rPr>
          <w:b/>
        </w:rPr>
        <w:fldChar w:fldCharType="separate"/>
      </w:r>
      <w:r w:rsidR="0012781D">
        <w:rPr>
          <w:b/>
          <w:noProof/>
        </w:rPr>
        <w:t>3</w:t>
      </w:r>
      <w:r w:rsidRPr="002A4C58">
        <w:rPr>
          <w:b/>
        </w:rPr>
        <w:fldChar w:fldCharType="end"/>
      </w:r>
      <w:r w:rsidRPr="002A4C58">
        <w:rPr>
          <w:b/>
        </w:rPr>
        <w:t>.</w:t>
      </w:r>
      <w:r w:rsidRPr="002A4C58">
        <w:rPr>
          <w:b/>
        </w:rPr>
        <w:fldChar w:fldCharType="begin"/>
      </w:r>
      <w:r w:rsidRPr="002A4C58">
        <w:rPr>
          <w:b/>
        </w:rPr>
        <w:instrText xml:space="preserve"> SEQ Hình_ \* ARABIC \s 1 </w:instrText>
      </w:r>
      <w:r w:rsidRPr="002A4C58">
        <w:rPr>
          <w:b/>
        </w:rPr>
        <w:fldChar w:fldCharType="separate"/>
      </w:r>
      <w:r w:rsidR="0012781D">
        <w:rPr>
          <w:b/>
          <w:noProof/>
        </w:rPr>
        <w:t>9</w:t>
      </w:r>
      <w:r w:rsidRPr="002A4C58">
        <w:rPr>
          <w:b/>
        </w:rPr>
        <w:fldChar w:fldCharType="end"/>
      </w:r>
      <w:r w:rsidRPr="002A4C58">
        <w:rPr>
          <w:b/>
        </w:rPr>
        <w:t xml:space="preserve"> Tạo danh sách đồ án</w:t>
      </w:r>
      <w:bookmarkEnd w:id="635"/>
    </w:p>
    <w:p w:rsidR="00A467DA" w:rsidRDefault="00A467DA" w:rsidP="00396A24">
      <w:pPr>
        <w:rPr>
          <w:lang w:val="en-US"/>
        </w:rPr>
      </w:pPr>
      <w:r>
        <w:rPr>
          <w:lang w:val="en-US"/>
        </w:rPr>
        <w:t xml:space="preserve">Chú </w:t>
      </w:r>
      <w:r w:rsidRPr="00A467DA">
        <w:rPr>
          <w:spacing w:val="-4"/>
          <w:lang w:val="en-US"/>
        </w:rPr>
        <w:t>giải</w:t>
      </w:r>
      <w:r>
        <w:rPr>
          <w:lang w:val="en-US"/>
        </w:rPr>
        <w:t xml:space="preserve"> giao diện</w:t>
      </w:r>
    </w:p>
    <w:tbl>
      <w:tblPr>
        <w:tblStyle w:val="TableGrid"/>
        <w:tblW w:w="0" w:type="auto"/>
        <w:tblLook w:val="04A0" w:firstRow="1" w:lastRow="0" w:firstColumn="1" w:lastColumn="0" w:noHBand="0" w:noVBand="1"/>
      </w:tblPr>
      <w:tblGrid>
        <w:gridCol w:w="988"/>
        <w:gridCol w:w="2194"/>
        <w:gridCol w:w="3759"/>
        <w:gridCol w:w="1770"/>
      </w:tblGrid>
      <w:tr w:rsidR="00A467DA" w:rsidRPr="00131A88" w:rsidTr="00A467DA">
        <w:trPr>
          <w:ins w:id="636" w:author="theirs" w:date="2014-01-16T01:18:00Z"/>
        </w:trPr>
        <w:tc>
          <w:tcPr>
            <w:tcW w:w="988" w:type="dxa"/>
          </w:tcPr>
          <w:p w:rsidR="00A467DA" w:rsidRPr="00131A88" w:rsidRDefault="00A467DA" w:rsidP="00396A24">
            <w:pPr>
              <w:spacing w:before="120" w:after="120"/>
              <w:ind w:firstLine="0"/>
              <w:jc w:val="center"/>
              <w:rPr>
                <w:ins w:id="637" w:author="theirs" w:date="2014-01-16T01:18:00Z"/>
                <w:lang w:val="en-US"/>
              </w:rPr>
            </w:pPr>
            <w:ins w:id="638" w:author="theirs" w:date="2014-01-16T01:18:00Z">
              <w:r w:rsidRPr="00131A88">
                <w:rPr>
                  <w:lang w:val="en-US"/>
                </w:rPr>
                <w:t>STT</w:t>
              </w:r>
            </w:ins>
          </w:p>
        </w:tc>
        <w:tc>
          <w:tcPr>
            <w:tcW w:w="2194" w:type="dxa"/>
          </w:tcPr>
          <w:p w:rsidR="00A467DA" w:rsidRPr="00131A88" w:rsidRDefault="00A467DA" w:rsidP="00396A24">
            <w:pPr>
              <w:spacing w:before="120" w:after="120"/>
              <w:ind w:firstLine="0"/>
              <w:jc w:val="center"/>
              <w:rPr>
                <w:ins w:id="639" w:author="theirs" w:date="2014-01-16T01:18:00Z"/>
                <w:lang w:val="en-US"/>
              </w:rPr>
            </w:pPr>
            <w:ins w:id="640" w:author="theirs" w:date="2014-01-16T01:18:00Z">
              <w:r w:rsidRPr="00131A88">
                <w:rPr>
                  <w:lang w:val="en-US"/>
                </w:rPr>
                <w:t>Tên</w:t>
              </w:r>
            </w:ins>
          </w:p>
        </w:tc>
        <w:tc>
          <w:tcPr>
            <w:tcW w:w="3759" w:type="dxa"/>
          </w:tcPr>
          <w:p w:rsidR="00A467DA" w:rsidRPr="00131A88" w:rsidRDefault="00FE1786" w:rsidP="00396A24">
            <w:pPr>
              <w:spacing w:before="120" w:after="120"/>
              <w:ind w:firstLine="0"/>
              <w:jc w:val="center"/>
              <w:rPr>
                <w:ins w:id="641" w:author="theirs" w:date="2014-01-16T01:18:00Z"/>
                <w:lang w:val="en-US"/>
              </w:rPr>
            </w:pPr>
            <w:r>
              <w:rPr>
                <w:lang w:val="en-US"/>
              </w:rPr>
              <w:t>Chức năng</w:t>
            </w:r>
          </w:p>
        </w:tc>
        <w:tc>
          <w:tcPr>
            <w:tcW w:w="1770" w:type="dxa"/>
          </w:tcPr>
          <w:p w:rsidR="00A467DA" w:rsidRPr="00131A88" w:rsidRDefault="00A467DA" w:rsidP="00396A24">
            <w:pPr>
              <w:spacing w:before="120" w:after="120"/>
              <w:ind w:firstLine="0"/>
              <w:jc w:val="center"/>
              <w:rPr>
                <w:ins w:id="642" w:author="theirs" w:date="2014-01-16T01:18:00Z"/>
                <w:lang w:val="en-US"/>
              </w:rPr>
            </w:pPr>
            <w:ins w:id="643" w:author="theirs" w:date="2014-01-16T01:18:00Z">
              <w:r w:rsidRPr="00131A88">
                <w:rPr>
                  <w:lang w:val="en-US"/>
                </w:rPr>
                <w:t>Ghi chú</w:t>
              </w:r>
            </w:ins>
          </w:p>
        </w:tc>
      </w:tr>
      <w:tr w:rsidR="00A467DA" w:rsidRPr="00131A88" w:rsidTr="00A467DA">
        <w:trPr>
          <w:trHeight w:val="645"/>
          <w:ins w:id="644" w:author="theirs" w:date="2014-01-16T01:18:00Z"/>
        </w:trPr>
        <w:tc>
          <w:tcPr>
            <w:tcW w:w="988" w:type="dxa"/>
            <w:vAlign w:val="center"/>
          </w:tcPr>
          <w:p w:rsidR="00A467DA" w:rsidRPr="00131A88" w:rsidRDefault="00A467DA" w:rsidP="00396A24">
            <w:pPr>
              <w:spacing w:before="120" w:after="120"/>
              <w:ind w:firstLine="0"/>
              <w:jc w:val="center"/>
              <w:rPr>
                <w:ins w:id="645" w:author="theirs" w:date="2014-01-16T01:18:00Z"/>
                <w:lang w:val="en-US"/>
              </w:rPr>
            </w:pPr>
            <w:ins w:id="646" w:author="theirs" w:date="2014-01-16T01:18:00Z">
              <w:r w:rsidRPr="00131A88">
                <w:rPr>
                  <w:lang w:val="en-US"/>
                </w:rPr>
                <w:t>1</w:t>
              </w:r>
            </w:ins>
          </w:p>
        </w:tc>
        <w:tc>
          <w:tcPr>
            <w:tcW w:w="2194" w:type="dxa"/>
          </w:tcPr>
          <w:p w:rsidR="00A467DA" w:rsidRPr="00131A88" w:rsidRDefault="00A467DA" w:rsidP="00396A24">
            <w:pPr>
              <w:spacing w:before="120" w:after="120"/>
              <w:ind w:firstLine="0"/>
              <w:rPr>
                <w:ins w:id="647" w:author="theirs" w:date="2014-01-16T01:18:00Z"/>
                <w:lang w:val="en-US"/>
              </w:rPr>
            </w:pPr>
            <w:r>
              <w:rPr>
                <w:lang w:val="en-US"/>
              </w:rPr>
              <w:t>Group project</w:t>
            </w:r>
          </w:p>
        </w:tc>
        <w:tc>
          <w:tcPr>
            <w:tcW w:w="3759" w:type="dxa"/>
          </w:tcPr>
          <w:p w:rsidR="00A467DA" w:rsidRPr="00131A88" w:rsidRDefault="00A467DA" w:rsidP="00396A24">
            <w:pPr>
              <w:spacing w:before="120" w:after="120"/>
              <w:ind w:firstLine="0"/>
              <w:rPr>
                <w:ins w:id="648" w:author="theirs" w:date="2014-01-16T01:18:00Z"/>
                <w:lang w:val="en-US"/>
              </w:rPr>
            </w:pPr>
            <w:r>
              <w:rPr>
                <w:lang w:val="en-US"/>
              </w:rPr>
              <w:t xml:space="preserve">Dùng để nhóm các đồ án với nhau ví dụ như danh sách đồ án trong học kì 1 </w:t>
            </w:r>
            <w:r w:rsidR="00A80701">
              <w:rPr>
                <w:lang w:val="en-US"/>
              </w:rPr>
              <w:t>năm học 2013</w:t>
            </w:r>
          </w:p>
        </w:tc>
        <w:tc>
          <w:tcPr>
            <w:tcW w:w="1770" w:type="dxa"/>
          </w:tcPr>
          <w:p w:rsidR="00A467DA" w:rsidRPr="00131A88" w:rsidRDefault="00A467DA" w:rsidP="00396A24">
            <w:pPr>
              <w:spacing w:before="120" w:after="120"/>
              <w:ind w:firstLine="0"/>
              <w:rPr>
                <w:ins w:id="649" w:author="theirs" w:date="2014-01-16T01:18:00Z"/>
                <w:lang w:val="en-US"/>
              </w:rPr>
            </w:pPr>
          </w:p>
        </w:tc>
      </w:tr>
      <w:tr w:rsidR="00A467DA" w:rsidRPr="00131A88" w:rsidTr="00A467DA">
        <w:trPr>
          <w:ins w:id="650" w:author="theirs" w:date="2014-01-16T01:18:00Z"/>
        </w:trPr>
        <w:tc>
          <w:tcPr>
            <w:tcW w:w="988" w:type="dxa"/>
          </w:tcPr>
          <w:p w:rsidR="00A467DA" w:rsidRPr="00131A88" w:rsidRDefault="00A467DA" w:rsidP="00396A24">
            <w:pPr>
              <w:spacing w:before="120" w:after="120"/>
              <w:ind w:firstLine="0"/>
              <w:jc w:val="center"/>
              <w:rPr>
                <w:ins w:id="651" w:author="theirs" w:date="2014-01-16T01:18:00Z"/>
                <w:lang w:val="en-US"/>
              </w:rPr>
            </w:pPr>
            <w:ins w:id="652" w:author="theirs" w:date="2014-01-16T01:18:00Z">
              <w:r w:rsidRPr="00131A88">
                <w:rPr>
                  <w:lang w:val="en-US"/>
                </w:rPr>
                <w:t>2</w:t>
              </w:r>
            </w:ins>
          </w:p>
        </w:tc>
        <w:tc>
          <w:tcPr>
            <w:tcW w:w="2194" w:type="dxa"/>
          </w:tcPr>
          <w:p w:rsidR="00A467DA" w:rsidRPr="00131A88" w:rsidRDefault="00A80701" w:rsidP="00396A24">
            <w:pPr>
              <w:spacing w:before="120" w:after="120"/>
              <w:ind w:firstLine="0"/>
              <w:rPr>
                <w:ins w:id="653" w:author="theirs" w:date="2014-01-16T01:18:00Z"/>
                <w:lang w:val="en-US"/>
              </w:rPr>
            </w:pPr>
            <w:r>
              <w:rPr>
                <w:lang w:val="en-US"/>
              </w:rPr>
              <w:t>Deadline</w:t>
            </w:r>
          </w:p>
        </w:tc>
        <w:tc>
          <w:tcPr>
            <w:tcW w:w="3759" w:type="dxa"/>
          </w:tcPr>
          <w:p w:rsidR="00A467DA" w:rsidRPr="00131A88" w:rsidRDefault="00FE1786" w:rsidP="00396A24">
            <w:pPr>
              <w:spacing w:before="120" w:after="120"/>
              <w:ind w:firstLine="0"/>
              <w:rPr>
                <w:ins w:id="654" w:author="theirs" w:date="2014-01-16T01:18:00Z"/>
                <w:lang w:val="en-US"/>
              </w:rPr>
            </w:pPr>
            <w:r>
              <w:rPr>
                <w:lang w:val="en-US"/>
              </w:rPr>
              <w:t>Nhập h</w:t>
            </w:r>
            <w:r w:rsidR="00A80701">
              <w:rPr>
                <w:lang w:val="en-US"/>
              </w:rPr>
              <w:t>ạn cuối đăng kí nhóm</w:t>
            </w:r>
          </w:p>
        </w:tc>
        <w:tc>
          <w:tcPr>
            <w:tcW w:w="1770" w:type="dxa"/>
          </w:tcPr>
          <w:p w:rsidR="00A467DA" w:rsidRPr="00131A88" w:rsidRDefault="00A80701" w:rsidP="00396A24">
            <w:pPr>
              <w:spacing w:before="120" w:after="120"/>
              <w:ind w:firstLine="0"/>
              <w:rPr>
                <w:ins w:id="655" w:author="theirs" w:date="2014-01-16T01:18:00Z"/>
                <w:lang w:val="en-US"/>
              </w:rPr>
            </w:pPr>
            <w:r>
              <w:rPr>
                <w:lang w:val="en-US"/>
              </w:rPr>
              <w:t>Hết hạn đăng kí sẽ ẩn các nút đăng kí</w:t>
            </w:r>
          </w:p>
        </w:tc>
      </w:tr>
      <w:tr w:rsidR="00A467DA" w:rsidRPr="00131A88" w:rsidTr="00A467DA">
        <w:trPr>
          <w:ins w:id="656" w:author="theirs" w:date="2014-01-16T01:18:00Z"/>
        </w:trPr>
        <w:tc>
          <w:tcPr>
            <w:tcW w:w="988" w:type="dxa"/>
          </w:tcPr>
          <w:p w:rsidR="00A467DA" w:rsidRPr="00131A88" w:rsidRDefault="00A467DA" w:rsidP="00396A24">
            <w:pPr>
              <w:spacing w:before="120" w:after="120"/>
              <w:ind w:firstLine="0"/>
              <w:jc w:val="center"/>
              <w:rPr>
                <w:ins w:id="657" w:author="theirs" w:date="2014-01-16T01:18:00Z"/>
                <w:lang w:val="en-US"/>
              </w:rPr>
            </w:pPr>
            <w:ins w:id="658" w:author="theirs" w:date="2014-01-16T01:18:00Z">
              <w:r w:rsidRPr="00131A88">
                <w:rPr>
                  <w:lang w:val="en-US"/>
                </w:rPr>
                <w:t>3</w:t>
              </w:r>
            </w:ins>
          </w:p>
        </w:tc>
        <w:tc>
          <w:tcPr>
            <w:tcW w:w="2194" w:type="dxa"/>
          </w:tcPr>
          <w:p w:rsidR="00A467DA" w:rsidRPr="00131A88" w:rsidRDefault="00A80701" w:rsidP="00396A24">
            <w:pPr>
              <w:spacing w:before="120" w:after="120"/>
              <w:ind w:firstLine="0"/>
              <w:rPr>
                <w:ins w:id="659" w:author="theirs" w:date="2014-01-16T01:18:00Z"/>
                <w:lang w:val="en-US"/>
              </w:rPr>
            </w:pPr>
            <w:r>
              <w:rPr>
                <w:lang w:val="en-US"/>
              </w:rPr>
              <w:t>Total projects</w:t>
            </w:r>
          </w:p>
        </w:tc>
        <w:tc>
          <w:tcPr>
            <w:tcW w:w="3759" w:type="dxa"/>
          </w:tcPr>
          <w:p w:rsidR="00A467DA" w:rsidRPr="00131A88" w:rsidRDefault="00FE1786" w:rsidP="00396A24">
            <w:pPr>
              <w:tabs>
                <w:tab w:val="left" w:pos="951"/>
              </w:tabs>
              <w:spacing w:before="120" w:after="120"/>
              <w:ind w:firstLine="0"/>
              <w:rPr>
                <w:ins w:id="660" w:author="theirs" w:date="2014-01-16T01:18:00Z"/>
                <w:lang w:val="en-US"/>
              </w:rPr>
            </w:pPr>
            <w:r>
              <w:rPr>
                <w:lang w:val="en-US"/>
              </w:rPr>
              <w:t>Nhập t</w:t>
            </w:r>
            <w:r w:rsidR="00A80701">
              <w:rPr>
                <w:lang w:val="en-US"/>
              </w:rPr>
              <w:t>ổng số đề tài muốn tạo</w:t>
            </w:r>
          </w:p>
        </w:tc>
        <w:tc>
          <w:tcPr>
            <w:tcW w:w="1770" w:type="dxa"/>
          </w:tcPr>
          <w:p w:rsidR="00A467DA" w:rsidRPr="00131A88" w:rsidRDefault="00A80701" w:rsidP="00396A24">
            <w:pPr>
              <w:spacing w:before="120" w:after="120"/>
              <w:ind w:firstLine="0"/>
              <w:rPr>
                <w:ins w:id="661" w:author="theirs" w:date="2014-01-16T01:18:00Z"/>
                <w:lang w:val="en-US"/>
              </w:rPr>
            </w:pPr>
            <w:r>
              <w:rPr>
                <w:lang w:val="en-US"/>
              </w:rPr>
              <w:t>Mặc định là 2</w:t>
            </w:r>
          </w:p>
        </w:tc>
      </w:tr>
      <w:tr w:rsidR="00A467DA" w:rsidRPr="00131A88" w:rsidTr="00A467DA">
        <w:trPr>
          <w:ins w:id="662" w:author="theirs" w:date="2014-01-16T01:18:00Z"/>
        </w:trPr>
        <w:tc>
          <w:tcPr>
            <w:tcW w:w="988" w:type="dxa"/>
          </w:tcPr>
          <w:p w:rsidR="00A467DA" w:rsidRPr="00131A88" w:rsidRDefault="00A467DA" w:rsidP="00396A24">
            <w:pPr>
              <w:spacing w:before="120" w:after="120"/>
              <w:ind w:firstLine="0"/>
              <w:jc w:val="center"/>
              <w:rPr>
                <w:ins w:id="663" w:author="theirs" w:date="2014-01-16T01:18:00Z"/>
                <w:lang w:val="en-US"/>
              </w:rPr>
            </w:pPr>
            <w:ins w:id="664" w:author="theirs" w:date="2014-01-16T01:18:00Z">
              <w:r w:rsidRPr="00131A88">
                <w:rPr>
                  <w:lang w:val="en-US"/>
                </w:rPr>
                <w:lastRenderedPageBreak/>
                <w:t>4</w:t>
              </w:r>
            </w:ins>
          </w:p>
        </w:tc>
        <w:tc>
          <w:tcPr>
            <w:tcW w:w="2194" w:type="dxa"/>
          </w:tcPr>
          <w:p w:rsidR="00A467DA" w:rsidRPr="00131A88" w:rsidRDefault="00A80701" w:rsidP="00396A24">
            <w:pPr>
              <w:spacing w:before="120" w:after="120"/>
              <w:ind w:firstLine="0"/>
              <w:rPr>
                <w:ins w:id="665" w:author="theirs" w:date="2014-01-16T01:18:00Z"/>
                <w:lang w:val="en-US"/>
              </w:rPr>
            </w:pPr>
            <w:r>
              <w:rPr>
                <w:lang w:val="en-US"/>
              </w:rPr>
              <w:t>Next</w:t>
            </w:r>
          </w:p>
        </w:tc>
        <w:tc>
          <w:tcPr>
            <w:tcW w:w="3759" w:type="dxa"/>
          </w:tcPr>
          <w:p w:rsidR="00A467DA" w:rsidRPr="00131A88" w:rsidRDefault="00A80701" w:rsidP="00396A24">
            <w:pPr>
              <w:spacing w:before="120" w:after="120"/>
              <w:ind w:firstLine="0"/>
              <w:rPr>
                <w:ins w:id="666" w:author="theirs" w:date="2014-01-16T01:18:00Z"/>
                <w:lang w:val="en-US"/>
              </w:rPr>
            </w:pPr>
            <w:r>
              <w:rPr>
                <w:lang w:val="en-US"/>
              </w:rPr>
              <w:t>Tạo ra số khung nhập thông tin đề tài dựa vào số lượng Total projects</w:t>
            </w:r>
          </w:p>
        </w:tc>
        <w:tc>
          <w:tcPr>
            <w:tcW w:w="1770" w:type="dxa"/>
          </w:tcPr>
          <w:p w:rsidR="00A467DA" w:rsidRPr="00131A88" w:rsidRDefault="00A467DA" w:rsidP="00396A24">
            <w:pPr>
              <w:spacing w:before="120" w:after="120"/>
              <w:ind w:firstLine="0"/>
              <w:rPr>
                <w:ins w:id="667" w:author="theirs" w:date="2014-01-16T01:18:00Z"/>
                <w:lang w:val="en-US"/>
              </w:rPr>
            </w:pPr>
          </w:p>
        </w:tc>
      </w:tr>
      <w:tr w:rsidR="00A467DA" w:rsidRPr="00131A88" w:rsidTr="00A467DA">
        <w:trPr>
          <w:ins w:id="668" w:author="theirs" w:date="2014-01-16T01:18:00Z"/>
        </w:trPr>
        <w:tc>
          <w:tcPr>
            <w:tcW w:w="988" w:type="dxa"/>
          </w:tcPr>
          <w:p w:rsidR="00A467DA" w:rsidRPr="00131A88" w:rsidRDefault="00A467DA" w:rsidP="00396A24">
            <w:pPr>
              <w:spacing w:before="120" w:after="120"/>
              <w:ind w:firstLine="0"/>
              <w:jc w:val="center"/>
              <w:rPr>
                <w:ins w:id="669" w:author="theirs" w:date="2014-01-16T01:18:00Z"/>
                <w:lang w:val="en-US"/>
              </w:rPr>
            </w:pPr>
            <w:ins w:id="670" w:author="theirs" w:date="2014-01-16T01:18:00Z">
              <w:r w:rsidRPr="00131A88">
                <w:rPr>
                  <w:lang w:val="en-US"/>
                </w:rPr>
                <w:t>5</w:t>
              </w:r>
            </w:ins>
          </w:p>
        </w:tc>
        <w:tc>
          <w:tcPr>
            <w:tcW w:w="2194" w:type="dxa"/>
          </w:tcPr>
          <w:p w:rsidR="00A467DA" w:rsidRPr="00131A88" w:rsidRDefault="00A80701" w:rsidP="00396A24">
            <w:pPr>
              <w:spacing w:before="120" w:after="120"/>
              <w:ind w:firstLine="0"/>
              <w:rPr>
                <w:ins w:id="671" w:author="theirs" w:date="2014-01-16T01:18:00Z"/>
                <w:lang w:val="en-US"/>
              </w:rPr>
            </w:pPr>
            <w:r>
              <w:rPr>
                <w:lang w:val="en-US"/>
              </w:rPr>
              <w:t>Cancel</w:t>
            </w:r>
          </w:p>
        </w:tc>
        <w:tc>
          <w:tcPr>
            <w:tcW w:w="3759" w:type="dxa"/>
          </w:tcPr>
          <w:p w:rsidR="00A467DA" w:rsidRPr="00131A88" w:rsidRDefault="00A80701" w:rsidP="00396A24">
            <w:pPr>
              <w:spacing w:before="120" w:after="120"/>
              <w:ind w:firstLine="0"/>
              <w:rPr>
                <w:ins w:id="672" w:author="theirs" w:date="2014-01-16T01:18:00Z"/>
                <w:lang w:val="en-US"/>
              </w:rPr>
            </w:pPr>
            <w:r>
              <w:rPr>
                <w:lang w:val="en-US"/>
              </w:rPr>
              <w:t>Trở về trang trước đó</w:t>
            </w:r>
          </w:p>
        </w:tc>
        <w:tc>
          <w:tcPr>
            <w:tcW w:w="1770" w:type="dxa"/>
          </w:tcPr>
          <w:p w:rsidR="00A467DA" w:rsidRPr="00131A88" w:rsidRDefault="00A467DA" w:rsidP="00396A24">
            <w:pPr>
              <w:spacing w:before="120" w:after="120"/>
              <w:ind w:firstLine="0"/>
              <w:rPr>
                <w:ins w:id="673" w:author="theirs" w:date="2014-01-16T01:18:00Z"/>
                <w:lang w:val="en-US"/>
              </w:rPr>
            </w:pPr>
          </w:p>
        </w:tc>
      </w:tr>
      <w:tr w:rsidR="00A467DA" w:rsidRPr="00131A88" w:rsidTr="00A467DA">
        <w:trPr>
          <w:ins w:id="674" w:author="theirs" w:date="2014-01-16T01:18:00Z"/>
        </w:trPr>
        <w:tc>
          <w:tcPr>
            <w:tcW w:w="988" w:type="dxa"/>
          </w:tcPr>
          <w:p w:rsidR="00A467DA" w:rsidRPr="00131A88" w:rsidRDefault="00A467DA" w:rsidP="00396A24">
            <w:pPr>
              <w:spacing w:before="120" w:after="120"/>
              <w:ind w:firstLine="0"/>
              <w:jc w:val="center"/>
              <w:rPr>
                <w:ins w:id="675" w:author="theirs" w:date="2014-01-16T01:18:00Z"/>
                <w:lang w:val="en-US"/>
              </w:rPr>
            </w:pPr>
            <w:ins w:id="676" w:author="theirs" w:date="2014-01-16T01:18:00Z">
              <w:r w:rsidRPr="00131A88">
                <w:rPr>
                  <w:lang w:val="en-US"/>
                </w:rPr>
                <w:t>6</w:t>
              </w:r>
            </w:ins>
          </w:p>
        </w:tc>
        <w:tc>
          <w:tcPr>
            <w:tcW w:w="2194" w:type="dxa"/>
          </w:tcPr>
          <w:p w:rsidR="00A467DA" w:rsidRPr="00131A88" w:rsidRDefault="00A80701" w:rsidP="00396A24">
            <w:pPr>
              <w:spacing w:before="120" w:after="120"/>
              <w:ind w:firstLine="0"/>
              <w:rPr>
                <w:ins w:id="677" w:author="theirs" w:date="2014-01-16T01:18:00Z"/>
                <w:lang w:val="en-US"/>
              </w:rPr>
            </w:pPr>
            <w:r>
              <w:rPr>
                <w:lang w:val="en-US"/>
              </w:rPr>
              <w:t>Add more</w:t>
            </w:r>
          </w:p>
        </w:tc>
        <w:tc>
          <w:tcPr>
            <w:tcW w:w="3759" w:type="dxa"/>
          </w:tcPr>
          <w:p w:rsidR="00A467DA" w:rsidRPr="00131A88" w:rsidRDefault="00A80701" w:rsidP="00396A24">
            <w:pPr>
              <w:spacing w:before="120" w:after="120"/>
              <w:ind w:firstLine="0"/>
              <w:rPr>
                <w:ins w:id="678" w:author="theirs" w:date="2014-01-16T01:18:00Z"/>
                <w:lang w:val="en-US"/>
              </w:rPr>
            </w:pPr>
            <w:r>
              <w:rPr>
                <w:lang w:val="en-US"/>
              </w:rPr>
              <w:t>Thêm khung nhập thông tin đề tài</w:t>
            </w:r>
          </w:p>
        </w:tc>
        <w:tc>
          <w:tcPr>
            <w:tcW w:w="1770" w:type="dxa"/>
          </w:tcPr>
          <w:p w:rsidR="00A467DA" w:rsidRPr="00131A88" w:rsidRDefault="00A467DA" w:rsidP="00396A24">
            <w:pPr>
              <w:keepNext/>
              <w:spacing w:before="120" w:after="120"/>
              <w:ind w:firstLine="0"/>
              <w:rPr>
                <w:ins w:id="679" w:author="theirs" w:date="2014-01-16T01:18:00Z"/>
                <w:lang w:val="en-US"/>
              </w:rPr>
            </w:pPr>
          </w:p>
        </w:tc>
      </w:tr>
      <w:tr w:rsidR="00A80701" w:rsidRPr="00131A88" w:rsidTr="00A467DA">
        <w:tc>
          <w:tcPr>
            <w:tcW w:w="988" w:type="dxa"/>
          </w:tcPr>
          <w:p w:rsidR="00A80701" w:rsidRPr="00131A88" w:rsidRDefault="00A80701" w:rsidP="00396A24">
            <w:pPr>
              <w:spacing w:before="120" w:after="120"/>
              <w:ind w:firstLine="0"/>
              <w:jc w:val="center"/>
              <w:rPr>
                <w:lang w:val="en-US"/>
              </w:rPr>
            </w:pPr>
            <w:r>
              <w:rPr>
                <w:lang w:val="en-US"/>
              </w:rPr>
              <w:t>7</w:t>
            </w:r>
          </w:p>
        </w:tc>
        <w:tc>
          <w:tcPr>
            <w:tcW w:w="2194" w:type="dxa"/>
          </w:tcPr>
          <w:p w:rsidR="00A80701" w:rsidRDefault="00A80701" w:rsidP="00396A24">
            <w:pPr>
              <w:spacing w:before="120" w:after="120"/>
              <w:ind w:firstLine="0"/>
              <w:rPr>
                <w:lang w:val="en-US"/>
              </w:rPr>
            </w:pPr>
            <w:r>
              <w:rPr>
                <w:lang w:val="en-US"/>
              </w:rPr>
              <w:t>Save</w:t>
            </w:r>
          </w:p>
        </w:tc>
        <w:tc>
          <w:tcPr>
            <w:tcW w:w="3759" w:type="dxa"/>
          </w:tcPr>
          <w:p w:rsidR="00A80701" w:rsidRDefault="00A80701" w:rsidP="00396A24">
            <w:pPr>
              <w:spacing w:before="120" w:after="120"/>
              <w:ind w:firstLine="0"/>
              <w:rPr>
                <w:lang w:val="en-US"/>
              </w:rPr>
            </w:pPr>
            <w:r>
              <w:rPr>
                <w:lang w:val="en-US"/>
              </w:rPr>
              <w:t>Lưu lại thông tin danh sách đề tài</w:t>
            </w:r>
          </w:p>
        </w:tc>
        <w:tc>
          <w:tcPr>
            <w:tcW w:w="1770" w:type="dxa"/>
          </w:tcPr>
          <w:p w:rsidR="00A80701" w:rsidRPr="00131A88" w:rsidRDefault="00A80701" w:rsidP="00396A24">
            <w:pPr>
              <w:keepNext/>
              <w:spacing w:before="120" w:after="120"/>
              <w:ind w:firstLine="0"/>
              <w:rPr>
                <w:lang w:val="en-US"/>
              </w:rPr>
            </w:pPr>
          </w:p>
        </w:tc>
      </w:tr>
      <w:tr w:rsidR="00A80701" w:rsidRPr="00131A88" w:rsidTr="00A467DA">
        <w:tc>
          <w:tcPr>
            <w:tcW w:w="988" w:type="dxa"/>
          </w:tcPr>
          <w:p w:rsidR="00A80701" w:rsidRDefault="00A80701" w:rsidP="00396A24">
            <w:pPr>
              <w:spacing w:before="120" w:after="120"/>
              <w:ind w:firstLine="0"/>
              <w:jc w:val="center"/>
              <w:rPr>
                <w:lang w:val="en-US"/>
              </w:rPr>
            </w:pPr>
            <w:r>
              <w:rPr>
                <w:lang w:val="en-US"/>
              </w:rPr>
              <w:t>8</w:t>
            </w:r>
          </w:p>
        </w:tc>
        <w:tc>
          <w:tcPr>
            <w:tcW w:w="2194" w:type="dxa"/>
          </w:tcPr>
          <w:p w:rsidR="00A80701" w:rsidRDefault="00A80701" w:rsidP="00396A24">
            <w:pPr>
              <w:spacing w:before="120" w:after="120"/>
              <w:ind w:firstLine="0"/>
              <w:rPr>
                <w:lang w:val="en-US"/>
              </w:rPr>
            </w:pPr>
            <w:r>
              <w:rPr>
                <w:lang w:val="en-US"/>
              </w:rPr>
              <w:t>Reset</w:t>
            </w:r>
          </w:p>
        </w:tc>
        <w:tc>
          <w:tcPr>
            <w:tcW w:w="3759" w:type="dxa"/>
          </w:tcPr>
          <w:p w:rsidR="00A80701" w:rsidRDefault="00A80701" w:rsidP="00396A24">
            <w:pPr>
              <w:spacing w:before="120" w:after="120"/>
              <w:ind w:firstLine="0"/>
              <w:rPr>
                <w:lang w:val="en-US"/>
              </w:rPr>
            </w:pPr>
            <w:r>
              <w:rPr>
                <w:lang w:val="en-US"/>
              </w:rPr>
              <w:t>Xóa thông tin đã nhập</w:t>
            </w:r>
          </w:p>
        </w:tc>
        <w:tc>
          <w:tcPr>
            <w:tcW w:w="1770" w:type="dxa"/>
          </w:tcPr>
          <w:p w:rsidR="00A80701" w:rsidRPr="00131A88" w:rsidRDefault="00A80701" w:rsidP="00396A24">
            <w:pPr>
              <w:keepNext/>
              <w:spacing w:before="120" w:after="120"/>
              <w:ind w:firstLine="0"/>
              <w:rPr>
                <w:lang w:val="en-US"/>
              </w:rPr>
            </w:pPr>
          </w:p>
        </w:tc>
      </w:tr>
    </w:tbl>
    <w:p w:rsidR="002A4C58" w:rsidRDefault="005B45CF" w:rsidP="00CF18CA">
      <w:pPr>
        <w:pStyle w:val="Caption11"/>
        <w:spacing w:line="360" w:lineRule="auto"/>
      </w:pPr>
      <w:bookmarkStart w:id="680" w:name="_Toc382590772"/>
      <w:r w:rsidRPr="005B45CF">
        <w:t xml:space="preserve">Bảng </w:t>
      </w:r>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5</w:t>
      </w:r>
      <w:r w:rsidR="00960991">
        <w:fldChar w:fldCharType="end"/>
      </w:r>
      <w:r w:rsidRPr="005B45CF">
        <w:t xml:space="preserve"> Chú giải giao diện tạo danh sách đề tài</w:t>
      </w:r>
      <w:bookmarkEnd w:id="680"/>
    </w:p>
    <w:p w:rsidR="00527B61" w:rsidRPr="00527B61" w:rsidRDefault="00FD4D71" w:rsidP="00396A24">
      <w:pPr>
        <w:spacing w:after="240"/>
        <w:rPr>
          <w:b/>
          <w:lang w:val="en-US"/>
        </w:rPr>
      </w:pPr>
      <w:r w:rsidRPr="00527B61">
        <w:rPr>
          <w:b/>
          <w:lang w:val="en-US"/>
        </w:rPr>
        <w:t>Giao diện danh sách đề tài</w:t>
      </w:r>
    </w:p>
    <w:p w:rsidR="00683E6B" w:rsidRDefault="00683E6B" w:rsidP="00396A24">
      <w:pPr>
        <w:spacing w:after="240"/>
        <w:rPr>
          <w:lang w:val="en-US"/>
        </w:rPr>
      </w:pPr>
      <w:r>
        <w:rPr>
          <w:lang w:val="en-US"/>
        </w:rPr>
        <w:t>Giao diện này dành cho giảng viên quản lý danh sách đề tài môn học mà mình phụ trách</w:t>
      </w:r>
    </w:p>
    <w:p w:rsidR="00FD4D71" w:rsidRDefault="004F019B" w:rsidP="00396A24">
      <w:pPr>
        <w:keepNext/>
        <w:ind w:firstLine="0"/>
        <w:jc w:val="center"/>
      </w:pPr>
      <w:r>
        <w:rPr>
          <w:noProof/>
          <w:lang w:val="en-US"/>
        </w:rPr>
        <w:drawing>
          <wp:inline distT="0" distB="0" distL="0" distR="0" wp14:anchorId="6AC4796D" wp14:editId="0E73440F">
            <wp:extent cx="5579745" cy="342392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st project_submana.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3423920"/>
                    </a:xfrm>
                    <a:prstGeom prst="rect">
                      <a:avLst/>
                    </a:prstGeom>
                  </pic:spPr>
                </pic:pic>
              </a:graphicData>
            </a:graphic>
          </wp:inline>
        </w:drawing>
      </w:r>
    </w:p>
    <w:p w:rsidR="00FD4D71" w:rsidRDefault="00FD4D71" w:rsidP="00396A24">
      <w:pPr>
        <w:pStyle w:val="Caption11"/>
        <w:spacing w:line="360" w:lineRule="auto"/>
      </w:pPr>
      <w:bookmarkStart w:id="681" w:name="_Toc382590737"/>
      <w:r>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10</w:t>
      </w:r>
      <w:r w:rsidR="002A4C58">
        <w:fldChar w:fldCharType="end"/>
      </w:r>
      <w:r>
        <w:t xml:space="preserve"> Danh sách đề tài</w:t>
      </w:r>
      <w:bookmarkEnd w:id="681"/>
    </w:p>
    <w:p w:rsidR="003D6F6A" w:rsidRDefault="003D6F6A" w:rsidP="00396A24">
      <w:pPr>
        <w:rPr>
          <w:lang w:val="en-US"/>
        </w:rPr>
      </w:pPr>
      <w:r>
        <w:rPr>
          <w:lang w:val="en-US"/>
        </w:rPr>
        <w:t>Chú giải giao diện</w:t>
      </w:r>
    </w:p>
    <w:tbl>
      <w:tblPr>
        <w:tblStyle w:val="TableGrid"/>
        <w:tblW w:w="0" w:type="auto"/>
        <w:tblLook w:val="04A0" w:firstRow="1" w:lastRow="0" w:firstColumn="1" w:lastColumn="0" w:noHBand="0" w:noVBand="1"/>
      </w:tblPr>
      <w:tblGrid>
        <w:gridCol w:w="988"/>
        <w:gridCol w:w="2194"/>
        <w:gridCol w:w="3759"/>
        <w:gridCol w:w="1770"/>
      </w:tblGrid>
      <w:tr w:rsidR="003D6F6A" w:rsidRPr="00131A88" w:rsidTr="00943D4B">
        <w:trPr>
          <w:ins w:id="682" w:author="theirs" w:date="2014-01-16T01:18:00Z"/>
        </w:trPr>
        <w:tc>
          <w:tcPr>
            <w:tcW w:w="988" w:type="dxa"/>
          </w:tcPr>
          <w:p w:rsidR="003D6F6A" w:rsidRPr="00131A88" w:rsidRDefault="003D6F6A" w:rsidP="00396A24">
            <w:pPr>
              <w:spacing w:before="120" w:after="120"/>
              <w:ind w:firstLine="0"/>
              <w:jc w:val="center"/>
              <w:rPr>
                <w:ins w:id="683" w:author="theirs" w:date="2014-01-16T01:18:00Z"/>
                <w:lang w:val="en-US"/>
              </w:rPr>
            </w:pPr>
            <w:ins w:id="684" w:author="theirs" w:date="2014-01-16T01:18:00Z">
              <w:r w:rsidRPr="00131A88">
                <w:rPr>
                  <w:lang w:val="en-US"/>
                </w:rPr>
                <w:lastRenderedPageBreak/>
                <w:t>STT</w:t>
              </w:r>
            </w:ins>
          </w:p>
        </w:tc>
        <w:tc>
          <w:tcPr>
            <w:tcW w:w="2194" w:type="dxa"/>
          </w:tcPr>
          <w:p w:rsidR="003D6F6A" w:rsidRPr="00131A88" w:rsidRDefault="003D6F6A" w:rsidP="00396A24">
            <w:pPr>
              <w:spacing w:before="120" w:after="120"/>
              <w:ind w:firstLine="0"/>
              <w:jc w:val="center"/>
              <w:rPr>
                <w:ins w:id="685" w:author="theirs" w:date="2014-01-16T01:18:00Z"/>
                <w:lang w:val="en-US"/>
              </w:rPr>
            </w:pPr>
            <w:ins w:id="686" w:author="theirs" w:date="2014-01-16T01:18:00Z">
              <w:r w:rsidRPr="00131A88">
                <w:rPr>
                  <w:lang w:val="en-US"/>
                </w:rPr>
                <w:t>Tên</w:t>
              </w:r>
            </w:ins>
          </w:p>
        </w:tc>
        <w:tc>
          <w:tcPr>
            <w:tcW w:w="3759" w:type="dxa"/>
          </w:tcPr>
          <w:p w:rsidR="003D6F6A" w:rsidRPr="00131A88" w:rsidRDefault="00C45A50" w:rsidP="00396A24">
            <w:pPr>
              <w:spacing w:before="120" w:after="120"/>
              <w:ind w:firstLine="0"/>
              <w:jc w:val="center"/>
              <w:rPr>
                <w:ins w:id="687" w:author="theirs" w:date="2014-01-16T01:18:00Z"/>
                <w:lang w:val="en-US"/>
              </w:rPr>
            </w:pPr>
            <w:r>
              <w:rPr>
                <w:lang w:val="en-US"/>
              </w:rPr>
              <w:t>Mô tả</w:t>
            </w:r>
          </w:p>
        </w:tc>
        <w:tc>
          <w:tcPr>
            <w:tcW w:w="1770" w:type="dxa"/>
          </w:tcPr>
          <w:p w:rsidR="003D6F6A" w:rsidRPr="00131A88" w:rsidRDefault="003D6F6A" w:rsidP="00396A24">
            <w:pPr>
              <w:spacing w:before="120" w:after="120"/>
              <w:ind w:firstLine="0"/>
              <w:jc w:val="center"/>
              <w:rPr>
                <w:ins w:id="688" w:author="theirs" w:date="2014-01-16T01:18:00Z"/>
                <w:lang w:val="en-US"/>
              </w:rPr>
            </w:pPr>
            <w:ins w:id="689" w:author="theirs" w:date="2014-01-16T01:18:00Z">
              <w:r w:rsidRPr="00131A88">
                <w:rPr>
                  <w:lang w:val="en-US"/>
                </w:rPr>
                <w:t>Ghi chú</w:t>
              </w:r>
            </w:ins>
          </w:p>
        </w:tc>
      </w:tr>
      <w:tr w:rsidR="003D6F6A" w:rsidRPr="00131A88" w:rsidTr="00943D4B">
        <w:trPr>
          <w:trHeight w:val="645"/>
          <w:ins w:id="690" w:author="theirs" w:date="2014-01-16T01:18:00Z"/>
        </w:trPr>
        <w:tc>
          <w:tcPr>
            <w:tcW w:w="988" w:type="dxa"/>
            <w:vAlign w:val="center"/>
          </w:tcPr>
          <w:p w:rsidR="003D6F6A" w:rsidRPr="00131A88" w:rsidRDefault="003D6F6A" w:rsidP="00396A24">
            <w:pPr>
              <w:spacing w:before="120" w:after="120"/>
              <w:ind w:firstLine="0"/>
              <w:jc w:val="center"/>
              <w:rPr>
                <w:ins w:id="691" w:author="theirs" w:date="2014-01-16T01:18:00Z"/>
                <w:lang w:val="en-US"/>
              </w:rPr>
            </w:pPr>
            <w:ins w:id="692" w:author="theirs" w:date="2014-01-16T01:18:00Z">
              <w:r w:rsidRPr="00131A88">
                <w:rPr>
                  <w:lang w:val="en-US"/>
                </w:rPr>
                <w:t>1</w:t>
              </w:r>
            </w:ins>
          </w:p>
        </w:tc>
        <w:tc>
          <w:tcPr>
            <w:tcW w:w="2194" w:type="dxa"/>
          </w:tcPr>
          <w:p w:rsidR="003D6F6A" w:rsidRPr="00131A88" w:rsidRDefault="003D6F6A" w:rsidP="00396A24">
            <w:pPr>
              <w:spacing w:before="120" w:after="120"/>
              <w:ind w:firstLine="0"/>
              <w:rPr>
                <w:ins w:id="693" w:author="theirs" w:date="2014-01-16T01:18:00Z"/>
                <w:lang w:val="en-US"/>
              </w:rPr>
            </w:pPr>
            <w:r>
              <w:rPr>
                <w:lang w:val="en-US"/>
              </w:rPr>
              <w:t>Registered project</w:t>
            </w:r>
          </w:p>
        </w:tc>
        <w:tc>
          <w:tcPr>
            <w:tcW w:w="3759" w:type="dxa"/>
          </w:tcPr>
          <w:p w:rsidR="003D6F6A" w:rsidRPr="00131A88" w:rsidRDefault="003D6F6A" w:rsidP="00396A24">
            <w:pPr>
              <w:spacing w:before="120" w:after="120"/>
              <w:ind w:firstLine="0"/>
              <w:rPr>
                <w:ins w:id="694" w:author="theirs" w:date="2014-01-16T01:18:00Z"/>
                <w:lang w:val="en-US"/>
              </w:rPr>
            </w:pPr>
            <w:r>
              <w:rPr>
                <w:lang w:val="en-US"/>
              </w:rPr>
              <w:t>Đề tài đã đăng kí</w:t>
            </w:r>
          </w:p>
        </w:tc>
        <w:tc>
          <w:tcPr>
            <w:tcW w:w="1770" w:type="dxa"/>
          </w:tcPr>
          <w:p w:rsidR="003D6F6A" w:rsidRPr="00131A88" w:rsidRDefault="003D6F6A" w:rsidP="00396A24">
            <w:pPr>
              <w:spacing w:before="120" w:after="120"/>
              <w:ind w:firstLine="0"/>
              <w:rPr>
                <w:ins w:id="695" w:author="theirs" w:date="2014-01-16T01:18:00Z"/>
                <w:lang w:val="en-US"/>
              </w:rPr>
            </w:pPr>
          </w:p>
        </w:tc>
      </w:tr>
      <w:tr w:rsidR="003D6F6A" w:rsidRPr="00131A88" w:rsidTr="00943D4B">
        <w:trPr>
          <w:ins w:id="696" w:author="theirs" w:date="2014-01-16T01:18:00Z"/>
        </w:trPr>
        <w:tc>
          <w:tcPr>
            <w:tcW w:w="988" w:type="dxa"/>
          </w:tcPr>
          <w:p w:rsidR="003D6F6A" w:rsidRPr="00131A88" w:rsidRDefault="003D6F6A" w:rsidP="00396A24">
            <w:pPr>
              <w:spacing w:before="120" w:after="120"/>
              <w:ind w:firstLine="0"/>
              <w:jc w:val="center"/>
              <w:rPr>
                <w:ins w:id="697" w:author="theirs" w:date="2014-01-16T01:18:00Z"/>
                <w:lang w:val="en-US"/>
              </w:rPr>
            </w:pPr>
            <w:ins w:id="698" w:author="theirs" w:date="2014-01-16T01:18:00Z">
              <w:r w:rsidRPr="00131A88">
                <w:rPr>
                  <w:lang w:val="en-US"/>
                </w:rPr>
                <w:t>2</w:t>
              </w:r>
            </w:ins>
          </w:p>
        </w:tc>
        <w:tc>
          <w:tcPr>
            <w:tcW w:w="2194" w:type="dxa"/>
          </w:tcPr>
          <w:p w:rsidR="003D6F6A" w:rsidRPr="00131A88" w:rsidRDefault="003D6F6A" w:rsidP="00396A24">
            <w:pPr>
              <w:spacing w:before="120" w:after="120"/>
              <w:ind w:firstLine="0"/>
              <w:rPr>
                <w:ins w:id="699" w:author="theirs" w:date="2014-01-16T01:18:00Z"/>
                <w:lang w:val="en-US"/>
              </w:rPr>
            </w:pPr>
            <w:r>
              <w:rPr>
                <w:lang w:val="en-US"/>
              </w:rPr>
              <w:t>Unregister project</w:t>
            </w:r>
          </w:p>
        </w:tc>
        <w:tc>
          <w:tcPr>
            <w:tcW w:w="3759" w:type="dxa"/>
          </w:tcPr>
          <w:p w:rsidR="003D6F6A" w:rsidRPr="00131A88" w:rsidRDefault="003D6F6A" w:rsidP="00396A24">
            <w:pPr>
              <w:spacing w:before="120" w:after="120"/>
              <w:ind w:firstLine="0"/>
              <w:rPr>
                <w:ins w:id="700" w:author="theirs" w:date="2014-01-16T01:18:00Z"/>
                <w:lang w:val="en-US"/>
              </w:rPr>
            </w:pPr>
            <w:r>
              <w:rPr>
                <w:lang w:val="en-US"/>
              </w:rPr>
              <w:t>Đề tài chưa được đăng kí</w:t>
            </w:r>
          </w:p>
        </w:tc>
        <w:tc>
          <w:tcPr>
            <w:tcW w:w="1770" w:type="dxa"/>
          </w:tcPr>
          <w:p w:rsidR="003D6F6A" w:rsidRPr="00131A88" w:rsidRDefault="003D6F6A" w:rsidP="00396A24">
            <w:pPr>
              <w:spacing w:before="120" w:after="120"/>
              <w:ind w:firstLine="0"/>
              <w:rPr>
                <w:ins w:id="701" w:author="theirs" w:date="2014-01-16T01:18:00Z"/>
                <w:lang w:val="en-US"/>
              </w:rPr>
            </w:pPr>
          </w:p>
        </w:tc>
      </w:tr>
      <w:tr w:rsidR="003D6F6A" w:rsidRPr="00131A88" w:rsidTr="00943D4B">
        <w:trPr>
          <w:ins w:id="702" w:author="theirs" w:date="2014-01-16T01:18:00Z"/>
        </w:trPr>
        <w:tc>
          <w:tcPr>
            <w:tcW w:w="988" w:type="dxa"/>
          </w:tcPr>
          <w:p w:rsidR="003D6F6A" w:rsidRPr="00131A88" w:rsidRDefault="003D6F6A" w:rsidP="00396A24">
            <w:pPr>
              <w:spacing w:before="120" w:after="120"/>
              <w:ind w:firstLine="0"/>
              <w:jc w:val="center"/>
              <w:rPr>
                <w:ins w:id="703" w:author="theirs" w:date="2014-01-16T01:18:00Z"/>
                <w:lang w:val="en-US"/>
              </w:rPr>
            </w:pPr>
            <w:ins w:id="704" w:author="theirs" w:date="2014-01-16T01:18:00Z">
              <w:r w:rsidRPr="00131A88">
                <w:rPr>
                  <w:lang w:val="en-US"/>
                </w:rPr>
                <w:t>3</w:t>
              </w:r>
            </w:ins>
          </w:p>
        </w:tc>
        <w:tc>
          <w:tcPr>
            <w:tcW w:w="2194" w:type="dxa"/>
          </w:tcPr>
          <w:p w:rsidR="003D6F6A" w:rsidRPr="00131A88" w:rsidRDefault="003D6F6A" w:rsidP="00396A24">
            <w:pPr>
              <w:spacing w:before="120" w:after="120"/>
              <w:ind w:firstLine="0"/>
              <w:rPr>
                <w:ins w:id="705" w:author="theirs" w:date="2014-01-16T01:18:00Z"/>
                <w:lang w:val="en-US"/>
              </w:rPr>
            </w:pPr>
            <w:r>
              <w:rPr>
                <w:lang w:val="en-US"/>
              </w:rPr>
              <w:t>Project name</w:t>
            </w:r>
          </w:p>
        </w:tc>
        <w:tc>
          <w:tcPr>
            <w:tcW w:w="3759" w:type="dxa"/>
          </w:tcPr>
          <w:p w:rsidR="003D6F6A" w:rsidRPr="00131A88" w:rsidRDefault="003D6F6A" w:rsidP="00396A24">
            <w:pPr>
              <w:tabs>
                <w:tab w:val="left" w:pos="951"/>
              </w:tabs>
              <w:spacing w:before="120" w:after="120"/>
              <w:ind w:firstLine="0"/>
              <w:rPr>
                <w:ins w:id="706" w:author="theirs" w:date="2014-01-16T01:18:00Z"/>
                <w:lang w:val="en-US"/>
              </w:rPr>
            </w:pPr>
            <w:r>
              <w:rPr>
                <w:lang w:val="en-US"/>
              </w:rPr>
              <w:t>Tên đề tài</w:t>
            </w:r>
          </w:p>
        </w:tc>
        <w:tc>
          <w:tcPr>
            <w:tcW w:w="1770" w:type="dxa"/>
          </w:tcPr>
          <w:p w:rsidR="003D6F6A" w:rsidRPr="00131A88" w:rsidRDefault="003D6F6A" w:rsidP="00396A24">
            <w:pPr>
              <w:spacing w:before="120" w:after="120"/>
              <w:ind w:firstLine="0"/>
              <w:rPr>
                <w:ins w:id="707" w:author="theirs" w:date="2014-01-16T01:18:00Z"/>
                <w:lang w:val="en-US"/>
              </w:rPr>
            </w:pPr>
          </w:p>
        </w:tc>
      </w:tr>
      <w:tr w:rsidR="003D6F6A" w:rsidRPr="00131A88" w:rsidTr="00943D4B">
        <w:trPr>
          <w:ins w:id="708" w:author="theirs" w:date="2014-01-16T01:18:00Z"/>
        </w:trPr>
        <w:tc>
          <w:tcPr>
            <w:tcW w:w="988" w:type="dxa"/>
          </w:tcPr>
          <w:p w:rsidR="003D6F6A" w:rsidRPr="00131A88" w:rsidRDefault="003D6F6A" w:rsidP="00396A24">
            <w:pPr>
              <w:spacing w:before="120" w:after="120"/>
              <w:ind w:firstLine="0"/>
              <w:jc w:val="center"/>
              <w:rPr>
                <w:ins w:id="709" w:author="theirs" w:date="2014-01-16T01:18:00Z"/>
                <w:lang w:val="en-US"/>
              </w:rPr>
            </w:pPr>
            <w:ins w:id="710" w:author="theirs" w:date="2014-01-16T01:18:00Z">
              <w:r w:rsidRPr="00131A88">
                <w:rPr>
                  <w:lang w:val="en-US"/>
                </w:rPr>
                <w:t>4</w:t>
              </w:r>
            </w:ins>
          </w:p>
        </w:tc>
        <w:tc>
          <w:tcPr>
            <w:tcW w:w="2194" w:type="dxa"/>
          </w:tcPr>
          <w:p w:rsidR="003D6F6A" w:rsidRPr="00131A88" w:rsidRDefault="003D6F6A" w:rsidP="00396A24">
            <w:pPr>
              <w:spacing w:before="120" w:after="120"/>
              <w:ind w:firstLine="0"/>
              <w:rPr>
                <w:ins w:id="711" w:author="theirs" w:date="2014-01-16T01:18:00Z"/>
                <w:lang w:val="en-US"/>
              </w:rPr>
            </w:pPr>
            <w:r>
              <w:rPr>
                <w:lang w:val="en-US"/>
              </w:rPr>
              <w:t>Group members</w:t>
            </w:r>
          </w:p>
        </w:tc>
        <w:tc>
          <w:tcPr>
            <w:tcW w:w="3759" w:type="dxa"/>
          </w:tcPr>
          <w:p w:rsidR="003D6F6A" w:rsidRPr="00131A88" w:rsidRDefault="003D6F6A" w:rsidP="00396A24">
            <w:pPr>
              <w:spacing w:before="120" w:after="120"/>
              <w:ind w:firstLine="0"/>
              <w:rPr>
                <w:ins w:id="712" w:author="theirs" w:date="2014-01-16T01:18:00Z"/>
                <w:lang w:val="en-US"/>
              </w:rPr>
            </w:pPr>
            <w:r>
              <w:rPr>
                <w:lang w:val="en-US"/>
              </w:rPr>
              <w:t>Thành viên nhóm thực hiện đề tài</w:t>
            </w:r>
          </w:p>
        </w:tc>
        <w:tc>
          <w:tcPr>
            <w:tcW w:w="1770" w:type="dxa"/>
          </w:tcPr>
          <w:p w:rsidR="003D6F6A" w:rsidRPr="00131A88" w:rsidRDefault="003D6F6A" w:rsidP="00396A24">
            <w:pPr>
              <w:spacing w:before="120" w:after="120"/>
              <w:ind w:firstLine="0"/>
              <w:rPr>
                <w:ins w:id="713" w:author="theirs" w:date="2014-01-16T01:18:00Z"/>
                <w:lang w:val="en-US"/>
              </w:rPr>
            </w:pPr>
          </w:p>
        </w:tc>
      </w:tr>
      <w:tr w:rsidR="003D6F6A" w:rsidRPr="00131A88" w:rsidTr="00943D4B">
        <w:trPr>
          <w:ins w:id="714" w:author="theirs" w:date="2014-01-16T01:18:00Z"/>
        </w:trPr>
        <w:tc>
          <w:tcPr>
            <w:tcW w:w="988" w:type="dxa"/>
          </w:tcPr>
          <w:p w:rsidR="003D6F6A" w:rsidRPr="00131A88" w:rsidRDefault="003D6F6A" w:rsidP="00396A24">
            <w:pPr>
              <w:spacing w:before="120" w:after="120"/>
              <w:ind w:firstLine="0"/>
              <w:jc w:val="center"/>
              <w:rPr>
                <w:ins w:id="715" w:author="theirs" w:date="2014-01-16T01:18:00Z"/>
                <w:lang w:val="en-US"/>
              </w:rPr>
            </w:pPr>
            <w:ins w:id="716" w:author="theirs" w:date="2014-01-16T01:18:00Z">
              <w:r w:rsidRPr="00131A88">
                <w:rPr>
                  <w:lang w:val="en-US"/>
                </w:rPr>
                <w:t>5</w:t>
              </w:r>
            </w:ins>
          </w:p>
        </w:tc>
        <w:tc>
          <w:tcPr>
            <w:tcW w:w="2194" w:type="dxa"/>
          </w:tcPr>
          <w:p w:rsidR="003D6F6A" w:rsidRPr="00131A88" w:rsidRDefault="003D6F6A" w:rsidP="00396A24">
            <w:pPr>
              <w:spacing w:before="120" w:after="120"/>
              <w:ind w:firstLine="0"/>
              <w:rPr>
                <w:ins w:id="717" w:author="theirs" w:date="2014-01-16T01:18:00Z"/>
                <w:lang w:val="en-US"/>
              </w:rPr>
            </w:pPr>
            <w:r>
              <w:rPr>
                <w:lang w:val="en-US"/>
              </w:rPr>
              <w:t>Edit/delete</w:t>
            </w:r>
          </w:p>
        </w:tc>
        <w:tc>
          <w:tcPr>
            <w:tcW w:w="3759" w:type="dxa"/>
          </w:tcPr>
          <w:p w:rsidR="003D6F6A" w:rsidRPr="00131A88" w:rsidRDefault="003D6F6A" w:rsidP="00396A24">
            <w:pPr>
              <w:spacing w:before="120" w:after="120"/>
              <w:ind w:firstLine="0"/>
              <w:rPr>
                <w:ins w:id="718" w:author="theirs" w:date="2014-01-16T01:18:00Z"/>
                <w:lang w:val="en-US"/>
              </w:rPr>
            </w:pPr>
            <w:r>
              <w:rPr>
                <w:lang w:val="en-US"/>
              </w:rPr>
              <w:t>Xóa hay chỉnh sửa đề tài</w:t>
            </w:r>
          </w:p>
        </w:tc>
        <w:tc>
          <w:tcPr>
            <w:tcW w:w="1770" w:type="dxa"/>
          </w:tcPr>
          <w:p w:rsidR="003D6F6A" w:rsidRPr="00131A88" w:rsidRDefault="003D6F6A" w:rsidP="00396A24">
            <w:pPr>
              <w:spacing w:before="120" w:after="120"/>
              <w:ind w:firstLine="0"/>
              <w:rPr>
                <w:ins w:id="719" w:author="theirs" w:date="2014-01-16T01:18:00Z"/>
                <w:lang w:val="en-US"/>
              </w:rPr>
            </w:pPr>
          </w:p>
        </w:tc>
      </w:tr>
      <w:tr w:rsidR="003D6F6A" w:rsidRPr="00131A88" w:rsidTr="00943D4B">
        <w:trPr>
          <w:ins w:id="720" w:author="theirs" w:date="2014-01-16T01:18:00Z"/>
        </w:trPr>
        <w:tc>
          <w:tcPr>
            <w:tcW w:w="988" w:type="dxa"/>
          </w:tcPr>
          <w:p w:rsidR="003D6F6A" w:rsidRPr="00131A88" w:rsidRDefault="003D6F6A" w:rsidP="00396A24">
            <w:pPr>
              <w:spacing w:before="120" w:after="120"/>
              <w:ind w:firstLine="0"/>
              <w:jc w:val="center"/>
              <w:rPr>
                <w:ins w:id="721" w:author="theirs" w:date="2014-01-16T01:18:00Z"/>
                <w:lang w:val="en-US"/>
              </w:rPr>
            </w:pPr>
            <w:ins w:id="722" w:author="theirs" w:date="2014-01-16T01:18:00Z">
              <w:r w:rsidRPr="00131A88">
                <w:rPr>
                  <w:lang w:val="en-US"/>
                </w:rPr>
                <w:t>6</w:t>
              </w:r>
            </w:ins>
          </w:p>
        </w:tc>
        <w:tc>
          <w:tcPr>
            <w:tcW w:w="2194" w:type="dxa"/>
          </w:tcPr>
          <w:p w:rsidR="003D6F6A" w:rsidRPr="00131A88" w:rsidRDefault="00C45A50" w:rsidP="00396A24">
            <w:pPr>
              <w:spacing w:before="120" w:after="120"/>
              <w:ind w:firstLine="0"/>
              <w:rPr>
                <w:ins w:id="723" w:author="theirs" w:date="2014-01-16T01:18:00Z"/>
                <w:lang w:val="en-US"/>
              </w:rPr>
            </w:pPr>
            <w:r>
              <w:rPr>
                <w:lang w:val="en-US"/>
              </w:rPr>
              <w:t>Assign</w:t>
            </w:r>
            <w:r w:rsidR="003D6F6A">
              <w:rPr>
                <w:lang w:val="en-US"/>
              </w:rPr>
              <w:t>ment</w:t>
            </w:r>
          </w:p>
        </w:tc>
        <w:tc>
          <w:tcPr>
            <w:tcW w:w="3759" w:type="dxa"/>
          </w:tcPr>
          <w:p w:rsidR="003D6F6A" w:rsidRPr="00131A88" w:rsidRDefault="003D6F6A" w:rsidP="00396A24">
            <w:pPr>
              <w:spacing w:before="120" w:after="120"/>
              <w:ind w:firstLine="0"/>
              <w:rPr>
                <w:ins w:id="724" w:author="theirs" w:date="2014-01-16T01:18:00Z"/>
                <w:lang w:val="en-US"/>
              </w:rPr>
            </w:pPr>
            <w:r>
              <w:rPr>
                <w:lang w:val="en-US"/>
              </w:rPr>
              <w:t>Thông tin ngắn ngọn về một bài tập được giao cho nhóm thực hiện đề tài bao gồm các thông tin như tiêu đề bài tập, hạn cuối nộp bài tập, đường dẫn tới file bài làm của nhóm</w:t>
            </w:r>
          </w:p>
        </w:tc>
        <w:tc>
          <w:tcPr>
            <w:tcW w:w="1770" w:type="dxa"/>
          </w:tcPr>
          <w:p w:rsidR="003D6F6A" w:rsidRPr="00131A88" w:rsidRDefault="003D6F6A" w:rsidP="00396A24">
            <w:pPr>
              <w:keepNext/>
              <w:spacing w:before="120" w:after="120"/>
              <w:ind w:firstLine="0"/>
              <w:rPr>
                <w:ins w:id="725" w:author="theirs" w:date="2014-01-16T01:18:00Z"/>
                <w:lang w:val="en-US"/>
              </w:rPr>
            </w:pPr>
            <w:r>
              <w:rPr>
                <w:lang w:val="en-US"/>
              </w:rPr>
              <w:t>Đường dẫn tới bài làm chỉ hiện khi nhóm đã nộp bài tập</w:t>
            </w:r>
          </w:p>
        </w:tc>
      </w:tr>
      <w:tr w:rsidR="003D6F6A" w:rsidRPr="00131A88" w:rsidTr="00943D4B">
        <w:tc>
          <w:tcPr>
            <w:tcW w:w="988" w:type="dxa"/>
          </w:tcPr>
          <w:p w:rsidR="003D6F6A" w:rsidRPr="00131A88" w:rsidRDefault="003D6F6A" w:rsidP="00396A24">
            <w:pPr>
              <w:spacing w:before="120" w:after="120"/>
              <w:ind w:firstLine="0"/>
              <w:jc w:val="center"/>
              <w:rPr>
                <w:lang w:val="en-US"/>
              </w:rPr>
            </w:pPr>
            <w:r>
              <w:rPr>
                <w:lang w:val="en-US"/>
              </w:rPr>
              <w:t>7</w:t>
            </w:r>
          </w:p>
        </w:tc>
        <w:tc>
          <w:tcPr>
            <w:tcW w:w="2194" w:type="dxa"/>
          </w:tcPr>
          <w:p w:rsidR="003D6F6A" w:rsidRDefault="003D6F6A" w:rsidP="00396A24">
            <w:pPr>
              <w:spacing w:before="120" w:after="120"/>
              <w:ind w:firstLine="0"/>
              <w:rPr>
                <w:lang w:val="en-US"/>
              </w:rPr>
            </w:pPr>
            <w:r>
              <w:rPr>
                <w:lang w:val="en-US"/>
              </w:rPr>
              <w:t>View all</w:t>
            </w:r>
          </w:p>
        </w:tc>
        <w:tc>
          <w:tcPr>
            <w:tcW w:w="3759" w:type="dxa"/>
          </w:tcPr>
          <w:p w:rsidR="003D6F6A" w:rsidRDefault="003D6F6A" w:rsidP="00396A24">
            <w:pPr>
              <w:spacing w:before="120" w:after="120"/>
              <w:ind w:firstLine="0"/>
              <w:rPr>
                <w:lang w:val="en-US"/>
              </w:rPr>
            </w:pPr>
            <w:r>
              <w:rPr>
                <w:lang w:val="en-US"/>
              </w:rPr>
              <w:t>Xem tất cả các bài tập được giao cho nhóm thực hiện đề tài</w:t>
            </w:r>
          </w:p>
        </w:tc>
        <w:tc>
          <w:tcPr>
            <w:tcW w:w="1770" w:type="dxa"/>
          </w:tcPr>
          <w:p w:rsidR="003D6F6A" w:rsidRPr="00131A88" w:rsidRDefault="003D6F6A" w:rsidP="00396A24">
            <w:pPr>
              <w:keepNext/>
              <w:spacing w:before="120" w:after="120"/>
              <w:ind w:firstLine="0"/>
              <w:rPr>
                <w:lang w:val="en-US"/>
              </w:rPr>
            </w:pPr>
          </w:p>
        </w:tc>
      </w:tr>
      <w:tr w:rsidR="003D6F6A" w:rsidRPr="00131A88" w:rsidTr="00943D4B">
        <w:tc>
          <w:tcPr>
            <w:tcW w:w="988" w:type="dxa"/>
          </w:tcPr>
          <w:p w:rsidR="003D6F6A" w:rsidRDefault="003D6F6A" w:rsidP="00396A24">
            <w:pPr>
              <w:spacing w:before="120" w:after="120"/>
              <w:ind w:firstLine="0"/>
              <w:jc w:val="center"/>
              <w:rPr>
                <w:lang w:val="en-US"/>
              </w:rPr>
            </w:pPr>
            <w:r>
              <w:rPr>
                <w:lang w:val="en-US"/>
              </w:rPr>
              <w:t>8</w:t>
            </w:r>
          </w:p>
        </w:tc>
        <w:tc>
          <w:tcPr>
            <w:tcW w:w="2194" w:type="dxa"/>
          </w:tcPr>
          <w:p w:rsidR="003D6F6A" w:rsidRDefault="003D6F6A" w:rsidP="00396A24">
            <w:pPr>
              <w:spacing w:before="120" w:after="120"/>
              <w:ind w:firstLine="0"/>
              <w:rPr>
                <w:lang w:val="en-US"/>
              </w:rPr>
            </w:pPr>
            <w:r>
              <w:rPr>
                <w:lang w:val="en-US"/>
              </w:rPr>
              <w:t>Assign</w:t>
            </w:r>
          </w:p>
        </w:tc>
        <w:tc>
          <w:tcPr>
            <w:tcW w:w="3759" w:type="dxa"/>
          </w:tcPr>
          <w:p w:rsidR="003D6F6A" w:rsidRDefault="003D6F6A" w:rsidP="00396A24">
            <w:pPr>
              <w:spacing w:before="120" w:after="120"/>
              <w:ind w:firstLine="0"/>
              <w:rPr>
                <w:lang w:val="en-US"/>
              </w:rPr>
            </w:pPr>
            <w:r>
              <w:rPr>
                <w:lang w:val="en-US"/>
              </w:rPr>
              <w:t>Giao bài tập cho nhóm</w:t>
            </w:r>
          </w:p>
        </w:tc>
        <w:tc>
          <w:tcPr>
            <w:tcW w:w="1770" w:type="dxa"/>
          </w:tcPr>
          <w:p w:rsidR="003D6F6A" w:rsidRPr="00131A88" w:rsidRDefault="003D6F6A" w:rsidP="00396A24">
            <w:pPr>
              <w:keepNext/>
              <w:spacing w:before="120" w:after="120"/>
              <w:ind w:firstLine="0"/>
              <w:rPr>
                <w:lang w:val="en-US"/>
              </w:rPr>
            </w:pPr>
          </w:p>
        </w:tc>
      </w:tr>
      <w:tr w:rsidR="003D6F6A" w:rsidRPr="00131A88" w:rsidTr="00943D4B">
        <w:tc>
          <w:tcPr>
            <w:tcW w:w="988" w:type="dxa"/>
          </w:tcPr>
          <w:p w:rsidR="003D6F6A" w:rsidRDefault="003E1364" w:rsidP="00396A24">
            <w:pPr>
              <w:spacing w:before="120" w:after="120"/>
              <w:ind w:firstLine="0"/>
              <w:jc w:val="center"/>
              <w:rPr>
                <w:lang w:val="en-US"/>
              </w:rPr>
            </w:pPr>
            <w:r>
              <w:rPr>
                <w:lang w:val="en-US"/>
              </w:rPr>
              <w:t>9</w:t>
            </w:r>
          </w:p>
        </w:tc>
        <w:tc>
          <w:tcPr>
            <w:tcW w:w="2194" w:type="dxa"/>
          </w:tcPr>
          <w:p w:rsidR="003D6F6A" w:rsidRDefault="003E1364" w:rsidP="00396A24">
            <w:pPr>
              <w:spacing w:before="120" w:after="120"/>
              <w:ind w:firstLine="0"/>
              <w:rPr>
                <w:lang w:val="en-US"/>
              </w:rPr>
            </w:pPr>
            <w:r>
              <w:rPr>
                <w:lang w:val="en-US"/>
              </w:rPr>
              <w:t>Group sidebar</w:t>
            </w:r>
          </w:p>
        </w:tc>
        <w:tc>
          <w:tcPr>
            <w:tcW w:w="3759" w:type="dxa"/>
          </w:tcPr>
          <w:p w:rsidR="003D6F6A" w:rsidRDefault="003E1364" w:rsidP="00396A24">
            <w:pPr>
              <w:spacing w:before="120" w:after="120"/>
              <w:ind w:firstLine="0"/>
              <w:rPr>
                <w:lang w:val="en-US"/>
              </w:rPr>
            </w:pPr>
            <w:r>
              <w:rPr>
                <w:lang w:val="en-US"/>
              </w:rPr>
              <w:t>Hiện thông tin về nhóm môn học</w:t>
            </w:r>
          </w:p>
        </w:tc>
        <w:tc>
          <w:tcPr>
            <w:tcW w:w="1770" w:type="dxa"/>
          </w:tcPr>
          <w:p w:rsidR="003D6F6A" w:rsidRPr="00131A88" w:rsidRDefault="003D6F6A" w:rsidP="00396A24">
            <w:pPr>
              <w:keepNext/>
              <w:spacing w:before="120" w:after="120"/>
              <w:ind w:firstLine="0"/>
              <w:rPr>
                <w:lang w:val="en-US"/>
              </w:rPr>
            </w:pPr>
          </w:p>
        </w:tc>
      </w:tr>
      <w:tr w:rsidR="004F019B" w:rsidRPr="00131A88" w:rsidTr="00943D4B">
        <w:tc>
          <w:tcPr>
            <w:tcW w:w="988" w:type="dxa"/>
          </w:tcPr>
          <w:p w:rsidR="004F019B" w:rsidRDefault="004F019B" w:rsidP="00396A24">
            <w:pPr>
              <w:spacing w:before="120" w:after="120"/>
              <w:ind w:firstLine="0"/>
              <w:jc w:val="center"/>
              <w:rPr>
                <w:lang w:val="en-US"/>
              </w:rPr>
            </w:pPr>
            <w:r>
              <w:rPr>
                <w:lang w:val="en-US"/>
              </w:rPr>
              <w:t>10</w:t>
            </w:r>
          </w:p>
        </w:tc>
        <w:tc>
          <w:tcPr>
            <w:tcW w:w="2194" w:type="dxa"/>
          </w:tcPr>
          <w:p w:rsidR="004F019B" w:rsidRDefault="004F019B" w:rsidP="00396A24">
            <w:pPr>
              <w:spacing w:before="120" w:after="120"/>
              <w:ind w:firstLine="0"/>
              <w:rPr>
                <w:lang w:val="en-US"/>
              </w:rPr>
            </w:pPr>
            <w:r>
              <w:rPr>
                <w:lang w:val="en-US"/>
              </w:rPr>
              <w:t>Group project</w:t>
            </w:r>
          </w:p>
        </w:tc>
        <w:tc>
          <w:tcPr>
            <w:tcW w:w="3759" w:type="dxa"/>
          </w:tcPr>
          <w:p w:rsidR="004F019B" w:rsidRDefault="00683E6B" w:rsidP="00396A24">
            <w:pPr>
              <w:spacing w:before="120" w:after="120"/>
              <w:ind w:firstLine="0"/>
              <w:rPr>
                <w:lang w:val="en-US"/>
              </w:rPr>
            </w:pPr>
            <w:r>
              <w:rPr>
                <w:lang w:val="en-US"/>
              </w:rPr>
              <w:t>Đại diện cho một danh sách đề tài của một lớp học</w:t>
            </w:r>
          </w:p>
        </w:tc>
        <w:tc>
          <w:tcPr>
            <w:tcW w:w="1770" w:type="dxa"/>
          </w:tcPr>
          <w:p w:rsidR="004F019B" w:rsidRPr="00131A88" w:rsidRDefault="004F019B" w:rsidP="00396A24">
            <w:pPr>
              <w:keepNext/>
              <w:spacing w:before="120" w:after="120"/>
              <w:ind w:firstLine="0"/>
              <w:rPr>
                <w:lang w:val="en-US"/>
              </w:rPr>
            </w:pPr>
          </w:p>
        </w:tc>
      </w:tr>
    </w:tbl>
    <w:p w:rsidR="003D6F6A" w:rsidRDefault="003E1364" w:rsidP="00396A24">
      <w:pPr>
        <w:pStyle w:val="Caption11"/>
        <w:spacing w:line="360" w:lineRule="auto"/>
      </w:pPr>
      <w:bookmarkStart w:id="726" w:name="_Toc382590773"/>
      <w:r>
        <w:t xml:space="preserve">Bảng </w:t>
      </w:r>
      <w:r w:rsidR="00960991">
        <w:fldChar w:fldCharType="begin"/>
      </w:r>
      <w:r w:rsidR="00960991">
        <w:instrText xml:space="preserve"> STYLEREF 1 \s </w:instrText>
      </w:r>
      <w:r w:rsidR="00960991">
        <w:fldChar w:fldCharType="separate"/>
      </w:r>
      <w:r w:rsidR="0012781D">
        <w:t>3</w:t>
      </w:r>
      <w:r w:rsidR="00960991">
        <w:fldChar w:fldCharType="end"/>
      </w:r>
      <w:r w:rsidR="00960991">
        <w:t>.</w:t>
      </w:r>
      <w:r w:rsidR="00960991">
        <w:fldChar w:fldCharType="begin"/>
      </w:r>
      <w:r w:rsidR="00960991">
        <w:instrText xml:space="preserve"> SEQ Bảng \* ARABIC \s 1 </w:instrText>
      </w:r>
      <w:r w:rsidR="00960991">
        <w:fldChar w:fldCharType="separate"/>
      </w:r>
      <w:r w:rsidR="0012781D">
        <w:t>6</w:t>
      </w:r>
      <w:r w:rsidR="00960991">
        <w:fldChar w:fldCharType="end"/>
      </w:r>
      <w:r>
        <w:t xml:space="preserve"> Chú giải giao diện danh sách đề tài</w:t>
      </w:r>
      <w:bookmarkEnd w:id="726"/>
    </w:p>
    <w:p w:rsidR="00683E6B" w:rsidRPr="00683E6B" w:rsidRDefault="00683E6B" w:rsidP="006F577B">
      <w:pPr>
        <w:pStyle w:val="Heading4"/>
        <w:ind w:left="1434" w:hanging="357"/>
        <w:rPr>
          <w:lang w:val="en-US"/>
        </w:rPr>
      </w:pPr>
      <w:r w:rsidRPr="00683E6B">
        <w:rPr>
          <w:lang w:val="en-US"/>
        </w:rPr>
        <w:t>Giao diện quản lý đồ án</w:t>
      </w:r>
      <w:r>
        <w:rPr>
          <w:lang w:val="en-US"/>
        </w:rPr>
        <w:t xml:space="preserve"> – quản lý môn học</w:t>
      </w:r>
    </w:p>
    <w:p w:rsidR="00683E6B" w:rsidRDefault="00683E6B" w:rsidP="00683E6B">
      <w:pPr>
        <w:rPr>
          <w:lang w:val="en-US"/>
        </w:rPr>
      </w:pPr>
      <w:r>
        <w:rPr>
          <w:lang w:val="en-US"/>
        </w:rPr>
        <w:t xml:space="preserve">Giao diện danh sách đồ án và giao diện quản lý danh sách đề tài môn học có những nét tương đồng.  Giao diện quản lý đồ án thực chất là giao diện thể hiện những đề tài mà một sinh viên tham gia </w:t>
      </w:r>
    </w:p>
    <w:p w:rsidR="00683E6B" w:rsidRPr="007A05CD" w:rsidRDefault="00683E6B" w:rsidP="00683E6B">
      <w:pPr>
        <w:jc w:val="left"/>
        <w:rPr>
          <w:lang w:val="en-US"/>
        </w:rPr>
      </w:pPr>
      <w:r>
        <w:rPr>
          <w:noProof/>
          <w:lang w:val="en-US"/>
        </w:rPr>
        <w:lastRenderedPageBreak/>
        <w:drawing>
          <wp:inline distT="0" distB="0" distL="0" distR="0" wp14:anchorId="533CF403" wp14:editId="6469FCD7">
            <wp:extent cx="5151850" cy="573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list.png"/>
                    <pic:cNvPicPr/>
                  </pic:nvPicPr>
                  <pic:blipFill>
                    <a:blip r:embed="rId41">
                      <a:extLst>
                        <a:ext uri="{28A0092B-C50C-407E-A947-70E740481C1C}">
                          <a14:useLocalDpi xmlns:a14="http://schemas.microsoft.com/office/drawing/2010/main" val="0"/>
                        </a:ext>
                      </a:extLst>
                    </a:blip>
                    <a:stretch>
                      <a:fillRect/>
                    </a:stretch>
                  </pic:blipFill>
                  <pic:spPr>
                    <a:xfrm>
                      <a:off x="0" y="0"/>
                      <a:ext cx="5152495" cy="5734768"/>
                    </a:xfrm>
                    <a:prstGeom prst="rect">
                      <a:avLst/>
                    </a:prstGeom>
                  </pic:spPr>
                </pic:pic>
              </a:graphicData>
            </a:graphic>
          </wp:inline>
        </w:drawing>
      </w:r>
    </w:p>
    <w:p w:rsidR="00683E6B" w:rsidRDefault="00683E6B" w:rsidP="00683E6B">
      <w:pPr>
        <w:pStyle w:val="Caption11"/>
        <w:spacing w:line="360" w:lineRule="auto"/>
      </w:pPr>
      <w:bookmarkStart w:id="727" w:name="_Toc382590738"/>
      <w:r>
        <w:t xml:space="preserve">Hình  </w:t>
      </w:r>
      <w:r>
        <w:fldChar w:fldCharType="begin"/>
      </w:r>
      <w:r>
        <w:instrText xml:space="preserve"> STYLEREF 1 \s </w:instrText>
      </w:r>
      <w:r>
        <w:fldChar w:fldCharType="separate"/>
      </w:r>
      <w:r w:rsidR="0012781D">
        <w:t>3</w:t>
      </w:r>
      <w:r>
        <w:fldChar w:fldCharType="end"/>
      </w:r>
      <w:r>
        <w:t>.</w:t>
      </w:r>
      <w:r>
        <w:fldChar w:fldCharType="begin"/>
      </w:r>
      <w:r>
        <w:instrText xml:space="preserve"> SEQ Hình_ \* ARABIC \s 1 </w:instrText>
      </w:r>
      <w:r>
        <w:fldChar w:fldCharType="separate"/>
      </w:r>
      <w:r w:rsidR="0012781D">
        <w:t>11</w:t>
      </w:r>
      <w:r>
        <w:fldChar w:fldCharType="end"/>
      </w:r>
      <w:r>
        <w:t xml:space="preserve"> Danh sách đồ án sinh viên tham gia</w:t>
      </w:r>
      <w:bookmarkEnd w:id="727"/>
    </w:p>
    <w:p w:rsidR="00683E6B" w:rsidRDefault="00683E6B" w:rsidP="00683E6B">
      <w:pPr>
        <w:rPr>
          <w:lang w:val="en-US"/>
        </w:rPr>
      </w:pPr>
      <w:r>
        <w:rPr>
          <w:lang w:val="en-US"/>
        </w:rPr>
        <w:t>Chú giải giao diện</w:t>
      </w:r>
    </w:p>
    <w:tbl>
      <w:tblPr>
        <w:tblStyle w:val="TableGrid"/>
        <w:tblW w:w="0" w:type="auto"/>
        <w:tblLook w:val="04A0" w:firstRow="1" w:lastRow="0" w:firstColumn="1" w:lastColumn="0" w:noHBand="0" w:noVBand="1"/>
      </w:tblPr>
      <w:tblGrid>
        <w:gridCol w:w="988"/>
        <w:gridCol w:w="2194"/>
        <w:gridCol w:w="3759"/>
        <w:gridCol w:w="1770"/>
      </w:tblGrid>
      <w:tr w:rsidR="00683E6B" w:rsidRPr="00131A88" w:rsidTr="00A92F22">
        <w:trPr>
          <w:ins w:id="728" w:author="theirs" w:date="2014-01-16T01:18:00Z"/>
        </w:trPr>
        <w:tc>
          <w:tcPr>
            <w:tcW w:w="988" w:type="dxa"/>
          </w:tcPr>
          <w:p w:rsidR="00683E6B" w:rsidRPr="00131A88" w:rsidRDefault="00683E6B" w:rsidP="00A92F22">
            <w:pPr>
              <w:spacing w:before="120" w:after="120"/>
              <w:ind w:firstLine="0"/>
              <w:jc w:val="center"/>
              <w:rPr>
                <w:ins w:id="729" w:author="theirs" w:date="2014-01-16T01:18:00Z"/>
                <w:lang w:val="en-US"/>
              </w:rPr>
            </w:pPr>
            <w:ins w:id="730" w:author="theirs" w:date="2014-01-16T01:18:00Z">
              <w:r w:rsidRPr="00131A88">
                <w:rPr>
                  <w:lang w:val="en-US"/>
                </w:rPr>
                <w:t>STT</w:t>
              </w:r>
            </w:ins>
          </w:p>
        </w:tc>
        <w:tc>
          <w:tcPr>
            <w:tcW w:w="2194" w:type="dxa"/>
          </w:tcPr>
          <w:p w:rsidR="00683E6B" w:rsidRPr="00131A88" w:rsidRDefault="00683E6B" w:rsidP="00A92F22">
            <w:pPr>
              <w:spacing w:before="120" w:after="120"/>
              <w:ind w:firstLine="0"/>
              <w:jc w:val="center"/>
              <w:rPr>
                <w:ins w:id="731" w:author="theirs" w:date="2014-01-16T01:18:00Z"/>
                <w:lang w:val="en-US"/>
              </w:rPr>
            </w:pPr>
            <w:ins w:id="732" w:author="theirs" w:date="2014-01-16T01:18:00Z">
              <w:r w:rsidRPr="00131A88">
                <w:rPr>
                  <w:lang w:val="en-US"/>
                </w:rPr>
                <w:t>Tên</w:t>
              </w:r>
            </w:ins>
          </w:p>
        </w:tc>
        <w:tc>
          <w:tcPr>
            <w:tcW w:w="3759" w:type="dxa"/>
          </w:tcPr>
          <w:p w:rsidR="00683E6B" w:rsidRPr="00131A88" w:rsidRDefault="00683E6B" w:rsidP="00A92F22">
            <w:pPr>
              <w:spacing w:before="120" w:after="120"/>
              <w:ind w:firstLine="0"/>
              <w:jc w:val="center"/>
              <w:rPr>
                <w:ins w:id="733" w:author="theirs" w:date="2014-01-16T01:18:00Z"/>
                <w:lang w:val="en-US"/>
              </w:rPr>
            </w:pPr>
            <w:r>
              <w:rPr>
                <w:lang w:val="en-US"/>
              </w:rPr>
              <w:t>Mô tả</w:t>
            </w:r>
          </w:p>
        </w:tc>
        <w:tc>
          <w:tcPr>
            <w:tcW w:w="1770" w:type="dxa"/>
          </w:tcPr>
          <w:p w:rsidR="00683E6B" w:rsidRPr="00131A88" w:rsidRDefault="00683E6B" w:rsidP="00A92F22">
            <w:pPr>
              <w:spacing w:before="120" w:after="120"/>
              <w:ind w:firstLine="0"/>
              <w:jc w:val="center"/>
              <w:rPr>
                <w:ins w:id="734" w:author="theirs" w:date="2014-01-16T01:18:00Z"/>
                <w:lang w:val="en-US"/>
              </w:rPr>
            </w:pPr>
            <w:ins w:id="735" w:author="theirs" w:date="2014-01-16T01:18:00Z">
              <w:r w:rsidRPr="00131A88">
                <w:rPr>
                  <w:lang w:val="en-US"/>
                </w:rPr>
                <w:t>Ghi chú</w:t>
              </w:r>
            </w:ins>
          </w:p>
        </w:tc>
      </w:tr>
      <w:tr w:rsidR="00683E6B" w:rsidRPr="00131A88" w:rsidTr="00A92F22">
        <w:trPr>
          <w:trHeight w:val="645"/>
          <w:ins w:id="736" w:author="theirs" w:date="2014-01-16T01:18:00Z"/>
        </w:trPr>
        <w:tc>
          <w:tcPr>
            <w:tcW w:w="988" w:type="dxa"/>
            <w:vAlign w:val="center"/>
          </w:tcPr>
          <w:p w:rsidR="00683E6B" w:rsidRPr="00131A88" w:rsidRDefault="00683E6B" w:rsidP="00A92F22">
            <w:pPr>
              <w:spacing w:before="120" w:after="120"/>
              <w:ind w:firstLine="0"/>
              <w:jc w:val="center"/>
              <w:rPr>
                <w:ins w:id="737" w:author="theirs" w:date="2014-01-16T01:18:00Z"/>
                <w:lang w:val="en-US"/>
              </w:rPr>
            </w:pPr>
            <w:ins w:id="738" w:author="theirs" w:date="2014-01-16T01:18:00Z">
              <w:r w:rsidRPr="00131A88">
                <w:rPr>
                  <w:lang w:val="en-US"/>
                </w:rPr>
                <w:t>1</w:t>
              </w:r>
            </w:ins>
          </w:p>
        </w:tc>
        <w:tc>
          <w:tcPr>
            <w:tcW w:w="2194" w:type="dxa"/>
          </w:tcPr>
          <w:p w:rsidR="00683E6B" w:rsidRPr="00131A88" w:rsidRDefault="00683E6B" w:rsidP="00A92F22">
            <w:pPr>
              <w:spacing w:before="120" w:after="120"/>
              <w:ind w:firstLine="0"/>
              <w:rPr>
                <w:ins w:id="739" w:author="theirs" w:date="2014-01-16T01:18:00Z"/>
                <w:lang w:val="en-US"/>
              </w:rPr>
            </w:pPr>
            <w:r>
              <w:rPr>
                <w:lang w:val="en-US"/>
              </w:rPr>
              <w:t>Project detail</w:t>
            </w:r>
          </w:p>
        </w:tc>
        <w:tc>
          <w:tcPr>
            <w:tcW w:w="3759" w:type="dxa"/>
          </w:tcPr>
          <w:p w:rsidR="00683E6B" w:rsidRPr="00131A88" w:rsidRDefault="00683E6B" w:rsidP="00A92F22">
            <w:pPr>
              <w:spacing w:before="120" w:after="120"/>
              <w:ind w:firstLine="0"/>
              <w:rPr>
                <w:ins w:id="740" w:author="theirs" w:date="2014-01-16T01:18:00Z"/>
                <w:lang w:val="en-US"/>
              </w:rPr>
            </w:pPr>
            <w:r>
              <w:rPr>
                <w:lang w:val="en-US"/>
              </w:rPr>
              <w:t>Thông tin về đồ án môn học đã và đang thực hiện</w:t>
            </w:r>
          </w:p>
        </w:tc>
        <w:tc>
          <w:tcPr>
            <w:tcW w:w="1770" w:type="dxa"/>
          </w:tcPr>
          <w:p w:rsidR="00683E6B" w:rsidRPr="00131A88" w:rsidRDefault="00683E6B" w:rsidP="00A92F22">
            <w:pPr>
              <w:spacing w:before="120" w:after="120"/>
              <w:ind w:firstLine="0"/>
              <w:rPr>
                <w:ins w:id="741" w:author="theirs" w:date="2014-01-16T01:18:00Z"/>
                <w:lang w:val="en-US"/>
              </w:rPr>
            </w:pPr>
          </w:p>
        </w:tc>
      </w:tr>
      <w:tr w:rsidR="00683E6B" w:rsidRPr="00131A88" w:rsidTr="00A92F22">
        <w:trPr>
          <w:ins w:id="742" w:author="theirs" w:date="2014-01-16T01:18:00Z"/>
        </w:trPr>
        <w:tc>
          <w:tcPr>
            <w:tcW w:w="988" w:type="dxa"/>
          </w:tcPr>
          <w:p w:rsidR="00683E6B" w:rsidRPr="00131A88" w:rsidRDefault="00683E6B" w:rsidP="00A92F22">
            <w:pPr>
              <w:spacing w:before="120" w:after="120"/>
              <w:ind w:firstLine="0"/>
              <w:jc w:val="center"/>
              <w:rPr>
                <w:ins w:id="743" w:author="theirs" w:date="2014-01-16T01:18:00Z"/>
                <w:lang w:val="en-US"/>
              </w:rPr>
            </w:pPr>
            <w:ins w:id="744" w:author="theirs" w:date="2014-01-16T01:18:00Z">
              <w:r w:rsidRPr="00131A88">
                <w:rPr>
                  <w:lang w:val="en-US"/>
                </w:rPr>
                <w:t>2</w:t>
              </w:r>
            </w:ins>
          </w:p>
        </w:tc>
        <w:tc>
          <w:tcPr>
            <w:tcW w:w="2194" w:type="dxa"/>
          </w:tcPr>
          <w:p w:rsidR="00683E6B" w:rsidRPr="00131A88" w:rsidRDefault="00683E6B" w:rsidP="00A92F22">
            <w:pPr>
              <w:spacing w:before="120" w:after="120"/>
              <w:ind w:firstLine="0"/>
              <w:rPr>
                <w:ins w:id="745" w:author="theirs" w:date="2014-01-16T01:18:00Z"/>
                <w:lang w:val="en-US"/>
              </w:rPr>
            </w:pPr>
            <w:r>
              <w:rPr>
                <w:lang w:val="en-US"/>
              </w:rPr>
              <w:t>Submited assignment</w:t>
            </w:r>
          </w:p>
        </w:tc>
        <w:tc>
          <w:tcPr>
            <w:tcW w:w="3759" w:type="dxa"/>
          </w:tcPr>
          <w:p w:rsidR="00683E6B" w:rsidRPr="00131A88" w:rsidRDefault="00683E6B" w:rsidP="00A92F22">
            <w:pPr>
              <w:spacing w:before="120" w:after="120"/>
              <w:ind w:firstLine="0"/>
              <w:rPr>
                <w:ins w:id="746" w:author="theirs" w:date="2014-01-16T01:18:00Z"/>
                <w:lang w:val="en-US"/>
              </w:rPr>
            </w:pPr>
            <w:r>
              <w:rPr>
                <w:lang w:val="en-US"/>
              </w:rPr>
              <w:t>Bài tập đã hoàn thành</w:t>
            </w:r>
          </w:p>
        </w:tc>
        <w:tc>
          <w:tcPr>
            <w:tcW w:w="1770" w:type="dxa"/>
          </w:tcPr>
          <w:p w:rsidR="00683E6B" w:rsidRPr="00131A88" w:rsidRDefault="00683E6B" w:rsidP="00A92F22">
            <w:pPr>
              <w:spacing w:before="120" w:after="120"/>
              <w:ind w:firstLine="0"/>
              <w:jc w:val="left"/>
              <w:rPr>
                <w:ins w:id="747" w:author="theirs" w:date="2014-01-16T01:18:00Z"/>
                <w:lang w:val="en-US"/>
              </w:rPr>
            </w:pPr>
            <w:r>
              <w:rPr>
                <w:lang w:val="en-US"/>
              </w:rPr>
              <w:t>Có nền  màu trắng</w:t>
            </w:r>
          </w:p>
        </w:tc>
      </w:tr>
      <w:tr w:rsidR="00683E6B" w:rsidRPr="00131A88" w:rsidTr="00A92F22">
        <w:trPr>
          <w:ins w:id="748" w:author="theirs" w:date="2014-01-16T01:18:00Z"/>
        </w:trPr>
        <w:tc>
          <w:tcPr>
            <w:tcW w:w="988" w:type="dxa"/>
          </w:tcPr>
          <w:p w:rsidR="00683E6B" w:rsidRPr="00131A88" w:rsidRDefault="00683E6B" w:rsidP="00A92F22">
            <w:pPr>
              <w:spacing w:before="120" w:after="120"/>
              <w:ind w:firstLine="0"/>
              <w:jc w:val="center"/>
              <w:rPr>
                <w:ins w:id="749" w:author="theirs" w:date="2014-01-16T01:18:00Z"/>
                <w:lang w:val="en-US"/>
              </w:rPr>
            </w:pPr>
            <w:ins w:id="750" w:author="theirs" w:date="2014-01-16T01:18:00Z">
              <w:r w:rsidRPr="00131A88">
                <w:rPr>
                  <w:lang w:val="en-US"/>
                </w:rPr>
                <w:lastRenderedPageBreak/>
                <w:t>3</w:t>
              </w:r>
            </w:ins>
          </w:p>
        </w:tc>
        <w:tc>
          <w:tcPr>
            <w:tcW w:w="2194" w:type="dxa"/>
          </w:tcPr>
          <w:p w:rsidR="00683E6B" w:rsidRPr="00131A88" w:rsidRDefault="00683E6B" w:rsidP="00A92F22">
            <w:pPr>
              <w:spacing w:before="120" w:after="120"/>
              <w:ind w:firstLine="0"/>
              <w:rPr>
                <w:ins w:id="751" w:author="theirs" w:date="2014-01-16T01:18:00Z"/>
                <w:lang w:val="en-US"/>
              </w:rPr>
            </w:pPr>
            <w:r>
              <w:rPr>
                <w:lang w:val="en-US"/>
              </w:rPr>
              <w:t>Expired assignment</w:t>
            </w:r>
          </w:p>
        </w:tc>
        <w:tc>
          <w:tcPr>
            <w:tcW w:w="3759" w:type="dxa"/>
          </w:tcPr>
          <w:p w:rsidR="00683E6B" w:rsidRPr="00131A88" w:rsidRDefault="00683E6B" w:rsidP="00A92F22">
            <w:pPr>
              <w:tabs>
                <w:tab w:val="left" w:pos="951"/>
              </w:tabs>
              <w:spacing w:before="120" w:after="120"/>
              <w:ind w:firstLine="0"/>
              <w:rPr>
                <w:ins w:id="752" w:author="theirs" w:date="2014-01-16T01:18:00Z"/>
                <w:lang w:val="en-US"/>
              </w:rPr>
            </w:pPr>
            <w:r>
              <w:rPr>
                <w:lang w:val="en-US"/>
              </w:rPr>
              <w:t>Bài tập đã hết hạn nộp bài</w:t>
            </w:r>
          </w:p>
        </w:tc>
        <w:tc>
          <w:tcPr>
            <w:tcW w:w="1770" w:type="dxa"/>
          </w:tcPr>
          <w:p w:rsidR="00683E6B" w:rsidRPr="00131A88" w:rsidRDefault="00683E6B" w:rsidP="00A92F22">
            <w:pPr>
              <w:spacing w:before="120" w:after="120"/>
              <w:ind w:firstLine="0"/>
              <w:rPr>
                <w:ins w:id="753" w:author="theirs" w:date="2014-01-16T01:18:00Z"/>
                <w:lang w:val="en-US"/>
              </w:rPr>
            </w:pPr>
            <w:r>
              <w:rPr>
                <w:lang w:val="en-US"/>
              </w:rPr>
              <w:t>Có nền màu xám</w:t>
            </w:r>
          </w:p>
        </w:tc>
      </w:tr>
      <w:tr w:rsidR="00683E6B" w:rsidRPr="00131A88" w:rsidTr="00A92F22">
        <w:trPr>
          <w:ins w:id="754" w:author="theirs" w:date="2014-01-16T01:18:00Z"/>
        </w:trPr>
        <w:tc>
          <w:tcPr>
            <w:tcW w:w="988" w:type="dxa"/>
          </w:tcPr>
          <w:p w:rsidR="00683E6B" w:rsidRPr="00131A88" w:rsidRDefault="00683E6B" w:rsidP="00A92F22">
            <w:pPr>
              <w:spacing w:before="120" w:after="120"/>
              <w:ind w:firstLine="0"/>
              <w:jc w:val="center"/>
              <w:rPr>
                <w:ins w:id="755" w:author="theirs" w:date="2014-01-16T01:18:00Z"/>
                <w:lang w:val="en-US"/>
              </w:rPr>
            </w:pPr>
            <w:ins w:id="756" w:author="theirs" w:date="2014-01-16T01:18:00Z">
              <w:r w:rsidRPr="00131A88">
                <w:rPr>
                  <w:lang w:val="en-US"/>
                </w:rPr>
                <w:t>4</w:t>
              </w:r>
            </w:ins>
          </w:p>
        </w:tc>
        <w:tc>
          <w:tcPr>
            <w:tcW w:w="2194" w:type="dxa"/>
          </w:tcPr>
          <w:p w:rsidR="00683E6B" w:rsidRPr="00131A88" w:rsidRDefault="00683E6B" w:rsidP="00A92F22">
            <w:pPr>
              <w:spacing w:before="120" w:after="120"/>
              <w:ind w:firstLine="0"/>
              <w:rPr>
                <w:ins w:id="757" w:author="theirs" w:date="2014-01-16T01:18:00Z"/>
                <w:lang w:val="en-US"/>
              </w:rPr>
            </w:pPr>
            <w:r>
              <w:rPr>
                <w:lang w:val="en-US"/>
              </w:rPr>
              <w:t>Deadline assignment</w:t>
            </w:r>
          </w:p>
        </w:tc>
        <w:tc>
          <w:tcPr>
            <w:tcW w:w="3759" w:type="dxa"/>
          </w:tcPr>
          <w:p w:rsidR="00683E6B" w:rsidRPr="00131A88" w:rsidRDefault="00683E6B" w:rsidP="00A92F22">
            <w:pPr>
              <w:spacing w:before="120" w:after="120"/>
              <w:ind w:firstLine="0"/>
              <w:rPr>
                <w:ins w:id="758" w:author="theirs" w:date="2014-01-16T01:18:00Z"/>
                <w:lang w:val="en-US"/>
              </w:rPr>
            </w:pPr>
            <w:r>
              <w:rPr>
                <w:lang w:val="en-US"/>
              </w:rPr>
              <w:t>Bài tập nhóm chưa nộp và gần tới hạn cuối nộp bài</w:t>
            </w:r>
          </w:p>
        </w:tc>
        <w:tc>
          <w:tcPr>
            <w:tcW w:w="1770" w:type="dxa"/>
          </w:tcPr>
          <w:p w:rsidR="00683E6B" w:rsidRPr="00131A88" w:rsidRDefault="00683E6B" w:rsidP="00A92F22">
            <w:pPr>
              <w:spacing w:before="120" w:after="120"/>
              <w:ind w:firstLine="0"/>
              <w:rPr>
                <w:ins w:id="759" w:author="theirs" w:date="2014-01-16T01:18:00Z"/>
                <w:lang w:val="en-US"/>
              </w:rPr>
            </w:pPr>
            <w:r>
              <w:rPr>
                <w:lang w:val="en-US"/>
              </w:rPr>
              <w:t>Có nền màu đỏ</w:t>
            </w:r>
          </w:p>
        </w:tc>
      </w:tr>
      <w:tr w:rsidR="00683E6B" w:rsidRPr="00131A88" w:rsidTr="00A92F22">
        <w:trPr>
          <w:ins w:id="760" w:author="theirs" w:date="2014-01-16T01:18:00Z"/>
        </w:trPr>
        <w:tc>
          <w:tcPr>
            <w:tcW w:w="988" w:type="dxa"/>
          </w:tcPr>
          <w:p w:rsidR="00683E6B" w:rsidRPr="00131A88" w:rsidRDefault="00683E6B" w:rsidP="00A92F22">
            <w:pPr>
              <w:spacing w:before="120" w:after="120"/>
              <w:ind w:firstLine="0"/>
              <w:jc w:val="center"/>
              <w:rPr>
                <w:ins w:id="761" w:author="theirs" w:date="2014-01-16T01:18:00Z"/>
                <w:lang w:val="en-US"/>
              </w:rPr>
            </w:pPr>
            <w:ins w:id="762" w:author="theirs" w:date="2014-01-16T01:18:00Z">
              <w:r w:rsidRPr="00131A88">
                <w:rPr>
                  <w:lang w:val="en-US"/>
                </w:rPr>
                <w:t>5</w:t>
              </w:r>
            </w:ins>
          </w:p>
        </w:tc>
        <w:tc>
          <w:tcPr>
            <w:tcW w:w="2194" w:type="dxa"/>
          </w:tcPr>
          <w:p w:rsidR="00683E6B" w:rsidRPr="00131A88" w:rsidRDefault="00683E6B" w:rsidP="00A92F22">
            <w:pPr>
              <w:spacing w:before="120" w:after="120"/>
              <w:ind w:firstLine="0"/>
              <w:rPr>
                <w:ins w:id="763" w:author="theirs" w:date="2014-01-16T01:18:00Z"/>
                <w:lang w:val="en-US"/>
              </w:rPr>
            </w:pPr>
            <w:r>
              <w:rPr>
                <w:lang w:val="en-US"/>
              </w:rPr>
              <w:t>Edit commitment</w:t>
            </w:r>
          </w:p>
        </w:tc>
        <w:tc>
          <w:tcPr>
            <w:tcW w:w="3759" w:type="dxa"/>
          </w:tcPr>
          <w:p w:rsidR="00683E6B" w:rsidRPr="00131A88" w:rsidRDefault="00683E6B" w:rsidP="00A92F22">
            <w:pPr>
              <w:spacing w:before="120" w:after="120"/>
              <w:ind w:firstLine="0"/>
              <w:rPr>
                <w:ins w:id="764" w:author="theirs" w:date="2014-01-16T01:18:00Z"/>
                <w:lang w:val="en-US"/>
              </w:rPr>
            </w:pPr>
            <w:r>
              <w:rPr>
                <w:lang w:val="en-US"/>
              </w:rPr>
              <w:t>Đường dẫn để nộp lại bài làm</w:t>
            </w:r>
          </w:p>
        </w:tc>
        <w:tc>
          <w:tcPr>
            <w:tcW w:w="1770" w:type="dxa"/>
          </w:tcPr>
          <w:p w:rsidR="00683E6B" w:rsidRPr="00131A88" w:rsidRDefault="00683E6B" w:rsidP="00A92F22">
            <w:pPr>
              <w:spacing w:before="120" w:after="120"/>
              <w:ind w:firstLine="0"/>
              <w:rPr>
                <w:ins w:id="765" w:author="theirs" w:date="2014-01-16T01:18:00Z"/>
                <w:lang w:val="en-US"/>
              </w:rPr>
            </w:pPr>
            <w:r>
              <w:rPr>
                <w:lang w:val="en-US"/>
              </w:rPr>
              <w:t>Xuất hiện khi đã nộp bài và vẫn còn thời hạn để sửa bài làm</w:t>
            </w:r>
          </w:p>
        </w:tc>
      </w:tr>
      <w:tr w:rsidR="00683E6B" w:rsidRPr="00131A88" w:rsidTr="00A92F22">
        <w:trPr>
          <w:ins w:id="766" w:author="theirs" w:date="2014-01-16T01:18:00Z"/>
        </w:trPr>
        <w:tc>
          <w:tcPr>
            <w:tcW w:w="988" w:type="dxa"/>
          </w:tcPr>
          <w:p w:rsidR="00683E6B" w:rsidRPr="00131A88" w:rsidRDefault="00683E6B" w:rsidP="00A92F22">
            <w:pPr>
              <w:spacing w:before="120" w:after="120"/>
              <w:ind w:firstLine="0"/>
              <w:jc w:val="center"/>
              <w:rPr>
                <w:ins w:id="767" w:author="theirs" w:date="2014-01-16T01:18:00Z"/>
                <w:lang w:val="en-US"/>
              </w:rPr>
            </w:pPr>
            <w:ins w:id="768" w:author="theirs" w:date="2014-01-16T01:18:00Z">
              <w:r w:rsidRPr="00131A88">
                <w:rPr>
                  <w:lang w:val="en-US"/>
                </w:rPr>
                <w:t>6</w:t>
              </w:r>
            </w:ins>
          </w:p>
        </w:tc>
        <w:tc>
          <w:tcPr>
            <w:tcW w:w="2194" w:type="dxa"/>
          </w:tcPr>
          <w:p w:rsidR="00683E6B" w:rsidRPr="00131A88" w:rsidRDefault="00683E6B" w:rsidP="00A92F22">
            <w:pPr>
              <w:spacing w:before="120" w:after="120"/>
              <w:ind w:firstLine="0"/>
              <w:rPr>
                <w:ins w:id="769" w:author="theirs" w:date="2014-01-16T01:18:00Z"/>
                <w:lang w:val="en-US"/>
              </w:rPr>
            </w:pPr>
            <w:r>
              <w:rPr>
                <w:lang w:val="en-US"/>
              </w:rPr>
              <w:t>Submit</w:t>
            </w:r>
          </w:p>
        </w:tc>
        <w:tc>
          <w:tcPr>
            <w:tcW w:w="3759" w:type="dxa"/>
          </w:tcPr>
          <w:p w:rsidR="00683E6B" w:rsidRPr="00131A88" w:rsidRDefault="00683E6B" w:rsidP="00A92F22">
            <w:pPr>
              <w:spacing w:before="120" w:after="120"/>
              <w:ind w:firstLine="0"/>
              <w:rPr>
                <w:ins w:id="770" w:author="theirs" w:date="2014-01-16T01:18:00Z"/>
                <w:lang w:val="en-US"/>
              </w:rPr>
            </w:pPr>
            <w:r>
              <w:rPr>
                <w:lang w:val="en-US"/>
              </w:rPr>
              <w:t>Đường dẫn để nộp bài làm</w:t>
            </w:r>
          </w:p>
        </w:tc>
        <w:tc>
          <w:tcPr>
            <w:tcW w:w="1770" w:type="dxa"/>
          </w:tcPr>
          <w:p w:rsidR="00683E6B" w:rsidRPr="00131A88" w:rsidRDefault="00683E6B" w:rsidP="00A92F22">
            <w:pPr>
              <w:keepNext/>
              <w:spacing w:before="120" w:after="120"/>
              <w:ind w:firstLine="0"/>
              <w:rPr>
                <w:ins w:id="771" w:author="theirs" w:date="2014-01-16T01:18:00Z"/>
                <w:lang w:val="en-US"/>
              </w:rPr>
            </w:pPr>
            <w:r>
              <w:rPr>
                <w:lang w:val="en-US"/>
              </w:rPr>
              <w:t>Sẽ ẩn đi khi hết hạn nộp bài</w:t>
            </w:r>
          </w:p>
        </w:tc>
      </w:tr>
    </w:tbl>
    <w:p w:rsidR="00683E6B" w:rsidRDefault="00683E6B" w:rsidP="00683E6B">
      <w:pPr>
        <w:pStyle w:val="Caption11"/>
        <w:spacing w:line="360" w:lineRule="auto"/>
      </w:pPr>
      <w:bookmarkStart w:id="772" w:name="_Toc382590774"/>
      <w:r>
        <w:t xml:space="preserve">Bảng </w:t>
      </w:r>
      <w:r>
        <w:fldChar w:fldCharType="begin"/>
      </w:r>
      <w:r>
        <w:instrText xml:space="preserve"> STYLEREF 1 \s </w:instrText>
      </w:r>
      <w:r>
        <w:fldChar w:fldCharType="separate"/>
      </w:r>
      <w:r w:rsidR="0012781D">
        <w:t>3</w:t>
      </w:r>
      <w:r>
        <w:fldChar w:fldCharType="end"/>
      </w:r>
      <w:r>
        <w:t>.</w:t>
      </w:r>
      <w:r>
        <w:fldChar w:fldCharType="begin"/>
      </w:r>
      <w:r>
        <w:instrText xml:space="preserve"> SEQ Bảng \* ARABIC \s 1 </w:instrText>
      </w:r>
      <w:r>
        <w:fldChar w:fldCharType="separate"/>
      </w:r>
      <w:r w:rsidR="0012781D">
        <w:t>7</w:t>
      </w:r>
      <w:r>
        <w:fldChar w:fldCharType="end"/>
      </w:r>
      <w:r>
        <w:t xml:space="preserve"> Chú giải giao diện danh sách đồ án</w:t>
      </w:r>
      <w:bookmarkEnd w:id="772"/>
    </w:p>
    <w:p w:rsidR="00683E6B" w:rsidRDefault="00683E6B" w:rsidP="00683E6B">
      <w:pPr>
        <w:rPr>
          <w:lang w:val="en-US"/>
        </w:rPr>
      </w:pPr>
      <w:r>
        <w:rPr>
          <w:lang w:val="en-US"/>
        </w:rPr>
        <w:t>Giao diện nộp bài</w:t>
      </w:r>
    </w:p>
    <w:p w:rsidR="00683E6B" w:rsidRDefault="00683E6B" w:rsidP="00683E6B">
      <w:pPr>
        <w:keepNext/>
        <w:ind w:firstLine="0"/>
        <w:jc w:val="center"/>
      </w:pPr>
      <w:r>
        <w:rPr>
          <w:noProof/>
          <w:lang w:val="en-US"/>
        </w:rPr>
        <w:drawing>
          <wp:inline distT="0" distB="0" distL="0" distR="0" wp14:anchorId="5115B792" wp14:editId="4930325B">
            <wp:extent cx="5579745" cy="19799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bmit assignment.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1979930"/>
                    </a:xfrm>
                    <a:prstGeom prst="rect">
                      <a:avLst/>
                    </a:prstGeom>
                  </pic:spPr>
                </pic:pic>
              </a:graphicData>
            </a:graphic>
          </wp:inline>
        </w:drawing>
      </w:r>
    </w:p>
    <w:p w:rsidR="00683E6B" w:rsidRDefault="00683E6B" w:rsidP="00683E6B">
      <w:pPr>
        <w:pStyle w:val="Caption11"/>
        <w:spacing w:line="360" w:lineRule="auto"/>
      </w:pPr>
      <w:bookmarkStart w:id="773" w:name="_Toc382590739"/>
      <w:r>
        <w:t xml:space="preserve">Hình  </w:t>
      </w:r>
      <w:r>
        <w:fldChar w:fldCharType="begin"/>
      </w:r>
      <w:r>
        <w:instrText xml:space="preserve"> STYLEREF 1 \s </w:instrText>
      </w:r>
      <w:r>
        <w:fldChar w:fldCharType="separate"/>
      </w:r>
      <w:r w:rsidR="0012781D">
        <w:t>3</w:t>
      </w:r>
      <w:r>
        <w:fldChar w:fldCharType="end"/>
      </w:r>
      <w:r>
        <w:t>.</w:t>
      </w:r>
      <w:r>
        <w:fldChar w:fldCharType="begin"/>
      </w:r>
      <w:r>
        <w:instrText xml:space="preserve"> SEQ Hình_ \* ARABIC \s 1 </w:instrText>
      </w:r>
      <w:r>
        <w:fldChar w:fldCharType="separate"/>
      </w:r>
      <w:r w:rsidR="0012781D">
        <w:t>12</w:t>
      </w:r>
      <w:r>
        <w:fldChar w:fldCharType="end"/>
      </w:r>
      <w:r>
        <w:t xml:space="preserve"> Giao diện nộp bài</w:t>
      </w:r>
      <w:bookmarkEnd w:id="773"/>
    </w:p>
    <w:p w:rsidR="00683E6B" w:rsidRPr="002F20B1" w:rsidRDefault="00683E6B" w:rsidP="00683E6B">
      <w:pPr>
        <w:rPr>
          <w:lang w:val="en-US"/>
        </w:rPr>
      </w:pPr>
      <w:r>
        <w:rPr>
          <w:lang w:val="en-US"/>
        </w:rPr>
        <w:t>Chú giải giao diện</w:t>
      </w:r>
    </w:p>
    <w:tbl>
      <w:tblPr>
        <w:tblStyle w:val="TableGrid"/>
        <w:tblW w:w="0" w:type="auto"/>
        <w:tblLook w:val="04A0" w:firstRow="1" w:lastRow="0" w:firstColumn="1" w:lastColumn="0" w:noHBand="0" w:noVBand="1"/>
      </w:tblPr>
      <w:tblGrid>
        <w:gridCol w:w="988"/>
        <w:gridCol w:w="2194"/>
        <w:gridCol w:w="3759"/>
        <w:gridCol w:w="1770"/>
      </w:tblGrid>
      <w:tr w:rsidR="00683E6B" w:rsidRPr="00131A88" w:rsidTr="00A92F22">
        <w:trPr>
          <w:ins w:id="774" w:author="theirs" w:date="2014-01-16T01:18:00Z"/>
        </w:trPr>
        <w:tc>
          <w:tcPr>
            <w:tcW w:w="988" w:type="dxa"/>
          </w:tcPr>
          <w:p w:rsidR="00683E6B" w:rsidRPr="00131A88" w:rsidRDefault="00683E6B" w:rsidP="00A92F22">
            <w:pPr>
              <w:spacing w:before="120" w:after="120"/>
              <w:ind w:firstLine="0"/>
              <w:jc w:val="center"/>
              <w:rPr>
                <w:ins w:id="775" w:author="theirs" w:date="2014-01-16T01:18:00Z"/>
                <w:lang w:val="en-US"/>
              </w:rPr>
            </w:pPr>
            <w:ins w:id="776" w:author="theirs" w:date="2014-01-16T01:18:00Z">
              <w:r w:rsidRPr="00131A88">
                <w:rPr>
                  <w:lang w:val="en-US"/>
                </w:rPr>
                <w:t>STT</w:t>
              </w:r>
            </w:ins>
          </w:p>
        </w:tc>
        <w:tc>
          <w:tcPr>
            <w:tcW w:w="2194" w:type="dxa"/>
          </w:tcPr>
          <w:p w:rsidR="00683E6B" w:rsidRPr="00131A88" w:rsidRDefault="00683E6B" w:rsidP="00A92F22">
            <w:pPr>
              <w:spacing w:before="120" w:after="120"/>
              <w:ind w:firstLine="0"/>
              <w:jc w:val="center"/>
              <w:rPr>
                <w:ins w:id="777" w:author="theirs" w:date="2014-01-16T01:18:00Z"/>
                <w:lang w:val="en-US"/>
              </w:rPr>
            </w:pPr>
            <w:ins w:id="778" w:author="theirs" w:date="2014-01-16T01:18:00Z">
              <w:r w:rsidRPr="00131A88">
                <w:rPr>
                  <w:lang w:val="en-US"/>
                </w:rPr>
                <w:t>Tên</w:t>
              </w:r>
            </w:ins>
          </w:p>
        </w:tc>
        <w:tc>
          <w:tcPr>
            <w:tcW w:w="3759" w:type="dxa"/>
          </w:tcPr>
          <w:p w:rsidR="00683E6B" w:rsidRPr="00131A88" w:rsidRDefault="00683E6B" w:rsidP="00A92F22">
            <w:pPr>
              <w:spacing w:before="120" w:after="120"/>
              <w:ind w:firstLine="0"/>
              <w:jc w:val="center"/>
              <w:rPr>
                <w:ins w:id="779" w:author="theirs" w:date="2014-01-16T01:18:00Z"/>
                <w:lang w:val="en-US"/>
              </w:rPr>
            </w:pPr>
            <w:r>
              <w:rPr>
                <w:lang w:val="en-US"/>
              </w:rPr>
              <w:t>Mô tả</w:t>
            </w:r>
          </w:p>
        </w:tc>
        <w:tc>
          <w:tcPr>
            <w:tcW w:w="1770" w:type="dxa"/>
          </w:tcPr>
          <w:p w:rsidR="00683E6B" w:rsidRPr="00131A88" w:rsidRDefault="00683E6B" w:rsidP="00A92F22">
            <w:pPr>
              <w:spacing w:before="120" w:after="120"/>
              <w:ind w:firstLine="0"/>
              <w:jc w:val="center"/>
              <w:rPr>
                <w:ins w:id="780" w:author="theirs" w:date="2014-01-16T01:18:00Z"/>
                <w:lang w:val="en-US"/>
              </w:rPr>
            </w:pPr>
            <w:ins w:id="781" w:author="theirs" w:date="2014-01-16T01:18:00Z">
              <w:r w:rsidRPr="00131A88">
                <w:rPr>
                  <w:lang w:val="en-US"/>
                </w:rPr>
                <w:t>Ghi chú</w:t>
              </w:r>
            </w:ins>
          </w:p>
        </w:tc>
      </w:tr>
      <w:tr w:rsidR="00683E6B" w:rsidRPr="00131A88" w:rsidTr="00A92F22">
        <w:trPr>
          <w:trHeight w:val="645"/>
          <w:ins w:id="782" w:author="theirs" w:date="2014-01-16T01:18:00Z"/>
        </w:trPr>
        <w:tc>
          <w:tcPr>
            <w:tcW w:w="988" w:type="dxa"/>
            <w:vAlign w:val="center"/>
          </w:tcPr>
          <w:p w:rsidR="00683E6B" w:rsidRPr="00131A88" w:rsidRDefault="00683E6B" w:rsidP="00A92F22">
            <w:pPr>
              <w:spacing w:before="120" w:after="120"/>
              <w:ind w:firstLine="0"/>
              <w:jc w:val="center"/>
              <w:rPr>
                <w:ins w:id="783" w:author="theirs" w:date="2014-01-16T01:18:00Z"/>
                <w:lang w:val="en-US"/>
              </w:rPr>
            </w:pPr>
            <w:ins w:id="784" w:author="theirs" w:date="2014-01-16T01:18:00Z">
              <w:r w:rsidRPr="00131A88">
                <w:rPr>
                  <w:lang w:val="en-US"/>
                </w:rPr>
                <w:t>1</w:t>
              </w:r>
            </w:ins>
          </w:p>
        </w:tc>
        <w:tc>
          <w:tcPr>
            <w:tcW w:w="2194" w:type="dxa"/>
          </w:tcPr>
          <w:p w:rsidR="00683E6B" w:rsidRPr="00131A88" w:rsidRDefault="00683E6B" w:rsidP="00A92F22">
            <w:pPr>
              <w:spacing w:before="120" w:after="120"/>
              <w:ind w:firstLine="0"/>
              <w:rPr>
                <w:ins w:id="785" w:author="theirs" w:date="2014-01-16T01:18:00Z"/>
                <w:lang w:val="en-US"/>
              </w:rPr>
            </w:pPr>
            <w:r>
              <w:rPr>
                <w:lang w:val="en-US"/>
              </w:rPr>
              <w:t>Url</w:t>
            </w:r>
          </w:p>
        </w:tc>
        <w:tc>
          <w:tcPr>
            <w:tcW w:w="3759" w:type="dxa"/>
          </w:tcPr>
          <w:p w:rsidR="00683E6B" w:rsidRPr="00131A88" w:rsidRDefault="00683E6B" w:rsidP="00A92F22">
            <w:pPr>
              <w:spacing w:before="120" w:after="120"/>
              <w:ind w:firstLine="0"/>
              <w:rPr>
                <w:ins w:id="786" w:author="theirs" w:date="2014-01-16T01:18:00Z"/>
                <w:lang w:val="en-US"/>
              </w:rPr>
            </w:pPr>
            <w:r>
              <w:rPr>
                <w:lang w:val="en-US"/>
              </w:rPr>
              <w:t>Đường dẫn tới file bài làm</w:t>
            </w:r>
          </w:p>
        </w:tc>
        <w:tc>
          <w:tcPr>
            <w:tcW w:w="1770" w:type="dxa"/>
          </w:tcPr>
          <w:p w:rsidR="00683E6B" w:rsidRPr="00131A88" w:rsidRDefault="00683E6B" w:rsidP="00A92F22">
            <w:pPr>
              <w:spacing w:before="120" w:after="120"/>
              <w:ind w:firstLine="0"/>
              <w:rPr>
                <w:ins w:id="787" w:author="theirs" w:date="2014-01-16T01:18:00Z"/>
                <w:lang w:val="en-US"/>
              </w:rPr>
            </w:pPr>
          </w:p>
        </w:tc>
      </w:tr>
      <w:tr w:rsidR="00683E6B" w:rsidRPr="00131A88" w:rsidTr="00A92F22">
        <w:trPr>
          <w:ins w:id="788" w:author="theirs" w:date="2014-01-16T01:18:00Z"/>
        </w:trPr>
        <w:tc>
          <w:tcPr>
            <w:tcW w:w="988" w:type="dxa"/>
          </w:tcPr>
          <w:p w:rsidR="00683E6B" w:rsidRPr="00131A88" w:rsidRDefault="00683E6B" w:rsidP="00A92F22">
            <w:pPr>
              <w:spacing w:before="120" w:after="120"/>
              <w:ind w:firstLine="0"/>
              <w:jc w:val="center"/>
              <w:rPr>
                <w:ins w:id="789" w:author="theirs" w:date="2014-01-16T01:18:00Z"/>
                <w:lang w:val="en-US"/>
              </w:rPr>
            </w:pPr>
            <w:ins w:id="790" w:author="theirs" w:date="2014-01-16T01:18:00Z">
              <w:r w:rsidRPr="00131A88">
                <w:rPr>
                  <w:lang w:val="en-US"/>
                </w:rPr>
                <w:lastRenderedPageBreak/>
                <w:t>2</w:t>
              </w:r>
            </w:ins>
          </w:p>
        </w:tc>
        <w:tc>
          <w:tcPr>
            <w:tcW w:w="2194" w:type="dxa"/>
          </w:tcPr>
          <w:p w:rsidR="00683E6B" w:rsidRPr="00131A88" w:rsidRDefault="00683E6B" w:rsidP="00A92F22">
            <w:pPr>
              <w:spacing w:before="120" w:after="120"/>
              <w:ind w:firstLine="0"/>
              <w:rPr>
                <w:ins w:id="791" w:author="theirs" w:date="2014-01-16T01:18:00Z"/>
                <w:lang w:val="en-US"/>
              </w:rPr>
            </w:pPr>
            <w:r>
              <w:rPr>
                <w:lang w:val="en-US"/>
              </w:rPr>
              <w:t>Upload file</w:t>
            </w:r>
          </w:p>
        </w:tc>
        <w:tc>
          <w:tcPr>
            <w:tcW w:w="3759" w:type="dxa"/>
          </w:tcPr>
          <w:p w:rsidR="00683E6B" w:rsidRPr="00131A88" w:rsidRDefault="00683E6B" w:rsidP="00A92F22">
            <w:pPr>
              <w:spacing w:before="120" w:after="120"/>
              <w:ind w:firstLine="0"/>
              <w:rPr>
                <w:ins w:id="792" w:author="theirs" w:date="2014-01-16T01:18:00Z"/>
                <w:lang w:val="en-US"/>
              </w:rPr>
            </w:pPr>
            <w:r>
              <w:rPr>
                <w:lang w:val="en-US"/>
              </w:rPr>
              <w:t>Chọn file bài làm để nộp trực tiếp</w:t>
            </w:r>
          </w:p>
        </w:tc>
        <w:tc>
          <w:tcPr>
            <w:tcW w:w="1770" w:type="dxa"/>
          </w:tcPr>
          <w:p w:rsidR="00683E6B" w:rsidRPr="00131A88" w:rsidRDefault="00683E6B" w:rsidP="00A92F22">
            <w:pPr>
              <w:spacing w:before="120" w:after="120"/>
              <w:ind w:firstLine="0"/>
              <w:jc w:val="left"/>
              <w:rPr>
                <w:ins w:id="793" w:author="theirs" w:date="2014-01-16T01:18:00Z"/>
                <w:lang w:val="en-US"/>
              </w:rPr>
            </w:pPr>
          </w:p>
        </w:tc>
      </w:tr>
      <w:tr w:rsidR="00683E6B" w:rsidRPr="00131A88" w:rsidTr="00A92F22">
        <w:trPr>
          <w:ins w:id="794" w:author="theirs" w:date="2014-01-16T01:18:00Z"/>
        </w:trPr>
        <w:tc>
          <w:tcPr>
            <w:tcW w:w="988" w:type="dxa"/>
          </w:tcPr>
          <w:p w:rsidR="00683E6B" w:rsidRPr="00131A88" w:rsidRDefault="00683E6B" w:rsidP="00A92F22">
            <w:pPr>
              <w:spacing w:before="120" w:after="120"/>
              <w:ind w:firstLine="0"/>
              <w:jc w:val="center"/>
              <w:rPr>
                <w:ins w:id="795" w:author="theirs" w:date="2014-01-16T01:18:00Z"/>
                <w:lang w:val="en-US"/>
              </w:rPr>
            </w:pPr>
            <w:ins w:id="796" w:author="theirs" w:date="2014-01-16T01:18:00Z">
              <w:r w:rsidRPr="00131A88">
                <w:rPr>
                  <w:lang w:val="en-US"/>
                </w:rPr>
                <w:t>3</w:t>
              </w:r>
            </w:ins>
          </w:p>
        </w:tc>
        <w:tc>
          <w:tcPr>
            <w:tcW w:w="2194" w:type="dxa"/>
          </w:tcPr>
          <w:p w:rsidR="00683E6B" w:rsidRPr="00131A88" w:rsidRDefault="00683E6B" w:rsidP="00A92F22">
            <w:pPr>
              <w:spacing w:before="120" w:after="120"/>
              <w:ind w:firstLine="0"/>
              <w:jc w:val="left"/>
              <w:rPr>
                <w:ins w:id="797" w:author="theirs" w:date="2014-01-16T01:18:00Z"/>
                <w:lang w:val="en-US"/>
              </w:rPr>
            </w:pPr>
            <w:r>
              <w:rPr>
                <w:lang w:val="en-US"/>
              </w:rPr>
              <w:t>Note</w:t>
            </w:r>
          </w:p>
        </w:tc>
        <w:tc>
          <w:tcPr>
            <w:tcW w:w="3759" w:type="dxa"/>
          </w:tcPr>
          <w:p w:rsidR="00683E6B" w:rsidRPr="00131A88" w:rsidRDefault="00683E6B" w:rsidP="00A92F22">
            <w:pPr>
              <w:tabs>
                <w:tab w:val="left" w:pos="951"/>
              </w:tabs>
              <w:spacing w:before="120" w:after="120"/>
              <w:ind w:firstLine="0"/>
              <w:rPr>
                <w:ins w:id="798" w:author="theirs" w:date="2014-01-16T01:18:00Z"/>
                <w:lang w:val="en-US"/>
              </w:rPr>
            </w:pPr>
            <w:r>
              <w:rPr>
                <w:lang w:val="en-US"/>
              </w:rPr>
              <w:t>Chú thích hay hướng dẫn về file bài làm</w:t>
            </w:r>
          </w:p>
        </w:tc>
        <w:tc>
          <w:tcPr>
            <w:tcW w:w="1770" w:type="dxa"/>
          </w:tcPr>
          <w:p w:rsidR="00683E6B" w:rsidRPr="00131A88" w:rsidRDefault="00683E6B" w:rsidP="00A92F22">
            <w:pPr>
              <w:spacing w:before="120" w:after="120"/>
              <w:ind w:firstLine="0"/>
              <w:rPr>
                <w:ins w:id="799" w:author="theirs" w:date="2014-01-16T01:18:00Z"/>
                <w:lang w:val="en-US"/>
              </w:rPr>
            </w:pPr>
          </w:p>
        </w:tc>
      </w:tr>
      <w:tr w:rsidR="00683E6B" w:rsidRPr="00131A88" w:rsidTr="00A92F22">
        <w:trPr>
          <w:ins w:id="800" w:author="theirs" w:date="2014-01-16T01:18:00Z"/>
        </w:trPr>
        <w:tc>
          <w:tcPr>
            <w:tcW w:w="988" w:type="dxa"/>
          </w:tcPr>
          <w:p w:rsidR="00683E6B" w:rsidRPr="00131A88" w:rsidRDefault="00683E6B" w:rsidP="00A92F22">
            <w:pPr>
              <w:spacing w:before="120" w:after="120"/>
              <w:ind w:firstLine="0"/>
              <w:jc w:val="center"/>
              <w:rPr>
                <w:ins w:id="801" w:author="theirs" w:date="2014-01-16T01:18:00Z"/>
                <w:lang w:val="en-US"/>
              </w:rPr>
            </w:pPr>
            <w:ins w:id="802" w:author="theirs" w:date="2014-01-16T01:18:00Z">
              <w:r w:rsidRPr="00131A88">
                <w:rPr>
                  <w:lang w:val="en-US"/>
                </w:rPr>
                <w:t>4</w:t>
              </w:r>
            </w:ins>
          </w:p>
        </w:tc>
        <w:tc>
          <w:tcPr>
            <w:tcW w:w="2194" w:type="dxa"/>
          </w:tcPr>
          <w:p w:rsidR="00683E6B" w:rsidRPr="00131A88" w:rsidRDefault="00683E6B" w:rsidP="00A92F22">
            <w:pPr>
              <w:spacing w:before="120" w:after="120"/>
              <w:ind w:firstLine="0"/>
              <w:rPr>
                <w:ins w:id="803" w:author="theirs" w:date="2014-01-16T01:18:00Z"/>
                <w:lang w:val="en-US"/>
              </w:rPr>
            </w:pPr>
            <w:r>
              <w:rPr>
                <w:lang w:val="en-US"/>
              </w:rPr>
              <w:t>Submit</w:t>
            </w:r>
          </w:p>
        </w:tc>
        <w:tc>
          <w:tcPr>
            <w:tcW w:w="3759" w:type="dxa"/>
          </w:tcPr>
          <w:p w:rsidR="00683E6B" w:rsidRPr="00131A88" w:rsidRDefault="00683E6B" w:rsidP="00A92F22">
            <w:pPr>
              <w:spacing w:before="120" w:after="120"/>
              <w:ind w:firstLine="0"/>
              <w:rPr>
                <w:ins w:id="804" w:author="theirs" w:date="2014-01-16T01:18:00Z"/>
                <w:lang w:val="en-US"/>
              </w:rPr>
            </w:pPr>
            <w:r>
              <w:rPr>
                <w:lang w:val="en-US"/>
              </w:rPr>
              <w:t>Lưu lại bài làm trong hệ thống</w:t>
            </w:r>
          </w:p>
        </w:tc>
        <w:tc>
          <w:tcPr>
            <w:tcW w:w="1770" w:type="dxa"/>
          </w:tcPr>
          <w:p w:rsidR="00683E6B" w:rsidRPr="00131A88" w:rsidRDefault="00683E6B" w:rsidP="00A92F22">
            <w:pPr>
              <w:spacing w:before="120" w:after="120"/>
              <w:ind w:firstLine="0"/>
              <w:rPr>
                <w:ins w:id="805" w:author="theirs" w:date="2014-01-16T01:18:00Z"/>
                <w:lang w:val="en-US"/>
              </w:rPr>
            </w:pPr>
          </w:p>
        </w:tc>
      </w:tr>
      <w:tr w:rsidR="00683E6B" w:rsidRPr="00131A88" w:rsidTr="00A92F22">
        <w:trPr>
          <w:ins w:id="806" w:author="theirs" w:date="2014-01-16T01:18:00Z"/>
        </w:trPr>
        <w:tc>
          <w:tcPr>
            <w:tcW w:w="988" w:type="dxa"/>
          </w:tcPr>
          <w:p w:rsidR="00683E6B" w:rsidRPr="00131A88" w:rsidRDefault="00683E6B" w:rsidP="00A92F22">
            <w:pPr>
              <w:spacing w:before="120" w:after="120"/>
              <w:ind w:firstLine="0"/>
              <w:jc w:val="center"/>
              <w:rPr>
                <w:ins w:id="807" w:author="theirs" w:date="2014-01-16T01:18:00Z"/>
                <w:lang w:val="en-US"/>
              </w:rPr>
            </w:pPr>
            <w:ins w:id="808" w:author="theirs" w:date="2014-01-16T01:18:00Z">
              <w:r w:rsidRPr="00131A88">
                <w:rPr>
                  <w:lang w:val="en-US"/>
                </w:rPr>
                <w:t>5</w:t>
              </w:r>
            </w:ins>
          </w:p>
        </w:tc>
        <w:tc>
          <w:tcPr>
            <w:tcW w:w="2194" w:type="dxa"/>
          </w:tcPr>
          <w:p w:rsidR="00683E6B" w:rsidRPr="00131A88" w:rsidRDefault="00683E6B" w:rsidP="00A92F22">
            <w:pPr>
              <w:spacing w:before="120" w:after="120"/>
              <w:ind w:firstLine="0"/>
              <w:rPr>
                <w:ins w:id="809" w:author="theirs" w:date="2014-01-16T01:18:00Z"/>
                <w:lang w:val="en-US"/>
              </w:rPr>
            </w:pPr>
            <w:r>
              <w:rPr>
                <w:lang w:val="en-US"/>
              </w:rPr>
              <w:t>Reset</w:t>
            </w:r>
          </w:p>
        </w:tc>
        <w:tc>
          <w:tcPr>
            <w:tcW w:w="3759" w:type="dxa"/>
          </w:tcPr>
          <w:p w:rsidR="00683E6B" w:rsidRPr="00131A88" w:rsidRDefault="00683E6B" w:rsidP="00A92F22">
            <w:pPr>
              <w:spacing w:before="120" w:after="120"/>
              <w:ind w:firstLine="0"/>
              <w:rPr>
                <w:ins w:id="810" w:author="theirs" w:date="2014-01-16T01:18:00Z"/>
                <w:lang w:val="en-US"/>
              </w:rPr>
            </w:pPr>
            <w:r>
              <w:rPr>
                <w:lang w:val="en-US"/>
              </w:rPr>
              <w:t>Xóa hết những thông tin đã nhập</w:t>
            </w:r>
          </w:p>
        </w:tc>
        <w:tc>
          <w:tcPr>
            <w:tcW w:w="1770" w:type="dxa"/>
          </w:tcPr>
          <w:p w:rsidR="00683E6B" w:rsidRPr="00131A88" w:rsidRDefault="00683E6B" w:rsidP="00A92F22">
            <w:pPr>
              <w:spacing w:before="120" w:after="120"/>
              <w:ind w:firstLine="0"/>
              <w:rPr>
                <w:ins w:id="811" w:author="theirs" w:date="2014-01-16T01:18:00Z"/>
                <w:lang w:val="en-US"/>
              </w:rPr>
            </w:pPr>
          </w:p>
        </w:tc>
      </w:tr>
      <w:tr w:rsidR="00683E6B" w:rsidRPr="00131A88" w:rsidTr="00A92F22">
        <w:trPr>
          <w:ins w:id="812" w:author="theirs" w:date="2014-01-16T01:18:00Z"/>
        </w:trPr>
        <w:tc>
          <w:tcPr>
            <w:tcW w:w="988" w:type="dxa"/>
          </w:tcPr>
          <w:p w:rsidR="00683E6B" w:rsidRPr="00131A88" w:rsidRDefault="00683E6B" w:rsidP="00A92F22">
            <w:pPr>
              <w:spacing w:before="120" w:after="120"/>
              <w:ind w:firstLine="0"/>
              <w:jc w:val="center"/>
              <w:rPr>
                <w:ins w:id="813" w:author="theirs" w:date="2014-01-16T01:18:00Z"/>
                <w:lang w:val="en-US"/>
              </w:rPr>
            </w:pPr>
            <w:ins w:id="814" w:author="theirs" w:date="2014-01-16T01:18:00Z">
              <w:r w:rsidRPr="00131A88">
                <w:rPr>
                  <w:lang w:val="en-US"/>
                </w:rPr>
                <w:t>6</w:t>
              </w:r>
            </w:ins>
          </w:p>
        </w:tc>
        <w:tc>
          <w:tcPr>
            <w:tcW w:w="2194" w:type="dxa"/>
          </w:tcPr>
          <w:p w:rsidR="00683E6B" w:rsidRPr="00131A88" w:rsidRDefault="00683E6B" w:rsidP="00A92F22">
            <w:pPr>
              <w:spacing w:before="120" w:after="120"/>
              <w:ind w:firstLine="0"/>
              <w:rPr>
                <w:ins w:id="815" w:author="theirs" w:date="2014-01-16T01:18:00Z"/>
                <w:lang w:val="en-US"/>
              </w:rPr>
            </w:pPr>
            <w:r>
              <w:rPr>
                <w:lang w:val="en-US"/>
              </w:rPr>
              <w:t>Cancel</w:t>
            </w:r>
          </w:p>
        </w:tc>
        <w:tc>
          <w:tcPr>
            <w:tcW w:w="3759" w:type="dxa"/>
          </w:tcPr>
          <w:p w:rsidR="00683E6B" w:rsidRPr="00131A88" w:rsidRDefault="00683E6B" w:rsidP="00A92F22">
            <w:pPr>
              <w:spacing w:before="120" w:after="120"/>
              <w:ind w:firstLine="0"/>
              <w:rPr>
                <w:ins w:id="816" w:author="theirs" w:date="2014-01-16T01:18:00Z"/>
                <w:lang w:val="en-US"/>
              </w:rPr>
            </w:pPr>
            <w:r>
              <w:rPr>
                <w:lang w:val="en-US"/>
              </w:rPr>
              <w:t>Quay về trang trước đó</w:t>
            </w:r>
          </w:p>
        </w:tc>
        <w:tc>
          <w:tcPr>
            <w:tcW w:w="1770" w:type="dxa"/>
          </w:tcPr>
          <w:p w:rsidR="00683E6B" w:rsidRPr="00131A88" w:rsidRDefault="00683E6B" w:rsidP="00A92F22">
            <w:pPr>
              <w:keepNext/>
              <w:spacing w:before="120" w:after="120"/>
              <w:ind w:firstLine="0"/>
              <w:rPr>
                <w:ins w:id="817" w:author="theirs" w:date="2014-01-16T01:18:00Z"/>
                <w:lang w:val="en-US"/>
              </w:rPr>
            </w:pPr>
          </w:p>
        </w:tc>
      </w:tr>
    </w:tbl>
    <w:p w:rsidR="00683E6B" w:rsidRPr="00F71A2D" w:rsidRDefault="00683E6B" w:rsidP="00683E6B">
      <w:pPr>
        <w:pStyle w:val="Caption"/>
        <w:spacing w:before="120" w:line="360" w:lineRule="auto"/>
        <w:rPr>
          <w:lang w:val="en-US"/>
        </w:rPr>
      </w:pPr>
      <w:bookmarkStart w:id="818" w:name="_Toc382590775"/>
      <w:r>
        <w:t xml:space="preserve">Bảng </w:t>
      </w:r>
      <w:fldSimple w:instr=" STYLEREF 1 \s ">
        <w:r w:rsidR="0012781D">
          <w:rPr>
            <w:noProof/>
          </w:rPr>
          <w:t>3</w:t>
        </w:r>
      </w:fldSimple>
      <w:r>
        <w:t>.</w:t>
      </w:r>
      <w:fldSimple w:instr=" SEQ Bảng \* ARABIC \s 1 ">
        <w:r w:rsidR="0012781D">
          <w:rPr>
            <w:noProof/>
          </w:rPr>
          <w:t>8</w:t>
        </w:r>
      </w:fldSimple>
      <w:r>
        <w:rPr>
          <w:lang w:val="en-US"/>
        </w:rPr>
        <w:t xml:space="preserve"> Chú giải giao diện nộp bài</w:t>
      </w:r>
      <w:bookmarkEnd w:id="818"/>
    </w:p>
    <w:p w:rsidR="006F577B" w:rsidRPr="007A05CD" w:rsidRDefault="006F577B" w:rsidP="006F577B">
      <w:pPr>
        <w:pStyle w:val="Heading4"/>
        <w:ind w:left="1434" w:hanging="357"/>
        <w:rPr>
          <w:ins w:id="819" w:author="theirs" w:date="2014-01-16T01:18:00Z"/>
          <w:lang w:val="en-US"/>
        </w:rPr>
      </w:pPr>
      <w:bookmarkStart w:id="820" w:name="_Toc377965826"/>
      <w:bookmarkEnd w:id="634"/>
      <w:ins w:id="821" w:author="theirs" w:date="2014-01-16T01:18:00Z">
        <w:r w:rsidRPr="007A05CD">
          <w:rPr>
            <w:lang w:val="en-US"/>
          </w:rPr>
          <w:t>Giao diện chat</w:t>
        </w:r>
      </w:ins>
    </w:p>
    <w:p w:rsidR="006F577B" w:rsidRPr="00131A88" w:rsidRDefault="006F577B" w:rsidP="006F577B">
      <w:pPr>
        <w:rPr>
          <w:ins w:id="822" w:author="theirs" w:date="2014-01-16T01:18:00Z"/>
          <w:spacing w:val="-4"/>
          <w:lang w:val="en-US"/>
        </w:rPr>
      </w:pPr>
      <w:ins w:id="823" w:author="theirs" w:date="2014-01-16T01:18:00Z">
        <w:r w:rsidRPr="00131A88">
          <w:rPr>
            <w:spacing w:val="-4"/>
            <w:lang w:val="en-US"/>
          </w:rPr>
          <w:t xml:space="preserve">IGS hỗ trợ hai </w:t>
        </w:r>
      </w:ins>
      <w:r>
        <w:rPr>
          <w:spacing w:val="-4"/>
          <w:lang w:val="en-US"/>
        </w:rPr>
        <w:t>hình thức</w:t>
      </w:r>
      <w:ins w:id="824" w:author="theirs" w:date="2014-01-16T01:18:00Z">
        <w:r w:rsidRPr="00131A88">
          <w:rPr>
            <w:spacing w:val="-4"/>
            <w:lang w:val="en-US"/>
          </w:rPr>
          <w:t xml:space="preserve"> chat là chat giữa hai người (peer to peer) và chat nhóm (group chat)</w:t>
        </w:r>
      </w:ins>
      <w:r>
        <w:rPr>
          <w:spacing w:val="-4"/>
          <w:lang w:val="en-US"/>
        </w:rPr>
        <w:t xml:space="preserve"> – chat giữa các thành viên trong một nhóm, cửa sổ chat sẽ tự hiển thị khi vào trang nhóm. Như vậy,</w:t>
      </w:r>
      <w:ins w:id="825" w:author="theirs" w:date="2014-01-16T01:18:00Z">
        <w:r w:rsidRPr="00131A88">
          <w:rPr>
            <w:spacing w:val="-4"/>
            <w:lang w:val="en-US"/>
          </w:rPr>
          <w:t xml:space="preserve"> tương ứng sẽ có hai màn hình cho hai hình thức chat này như hình bên dưới:</w:t>
        </w:r>
      </w:ins>
    </w:p>
    <w:p w:rsidR="006F577B" w:rsidRPr="00131A88" w:rsidRDefault="006F577B" w:rsidP="006F577B">
      <w:pPr>
        <w:keepNext/>
        <w:ind w:firstLine="0"/>
        <w:rPr>
          <w:ins w:id="826" w:author="theirs" w:date="2014-01-16T01:18:00Z"/>
        </w:rPr>
      </w:pPr>
      <w:r>
        <w:rPr>
          <w:noProof/>
          <w:lang w:val="en-US"/>
        </w:rPr>
        <w:drawing>
          <wp:inline distT="0" distB="0" distL="0" distR="0" wp14:anchorId="32DDDD18" wp14:editId="04779FD7">
            <wp:extent cx="5579745" cy="2473960"/>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73960"/>
                    </a:xfrm>
                    <a:prstGeom prst="rect">
                      <a:avLst/>
                    </a:prstGeom>
                  </pic:spPr>
                </pic:pic>
              </a:graphicData>
            </a:graphic>
          </wp:inline>
        </w:drawing>
      </w:r>
    </w:p>
    <w:p w:rsidR="006F577B" w:rsidRPr="00131A88" w:rsidRDefault="006F577B" w:rsidP="006F577B">
      <w:pPr>
        <w:pStyle w:val="Caption11"/>
        <w:spacing w:line="360" w:lineRule="auto"/>
        <w:rPr>
          <w:ins w:id="827" w:author="theirs" w:date="2014-01-16T01:18:00Z"/>
        </w:rPr>
      </w:pPr>
      <w:bookmarkStart w:id="828" w:name="_Toc382590740"/>
      <w:ins w:id="829" w:author="theirs" w:date="2014-01-16T01:18:00Z">
        <w:r w:rsidRPr="00131A88">
          <w:t xml:space="preserve">Hình  </w:t>
        </w:r>
      </w:ins>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13</w:t>
      </w:r>
      <w:r>
        <w:fldChar w:fldCharType="end"/>
      </w:r>
      <w:ins w:id="830" w:author="theirs" w:date="2014-01-16T01:18:00Z">
        <w:r w:rsidRPr="00131A88">
          <w:t xml:space="preserve"> Giao diện chat</w:t>
        </w:r>
        <w:bookmarkEnd w:id="828"/>
      </w:ins>
    </w:p>
    <w:p w:rsidR="006F577B" w:rsidRPr="00131A88" w:rsidRDefault="006F577B" w:rsidP="006F577B">
      <w:pPr>
        <w:rPr>
          <w:ins w:id="831" w:author="theirs" w:date="2014-01-16T01:18:00Z"/>
          <w:lang w:val="en-US"/>
        </w:rPr>
      </w:pPr>
      <w:ins w:id="832" w:author="theirs" w:date="2014-01-16T01:18:00Z">
        <w:r w:rsidRPr="00131A88">
          <w:rPr>
            <w:lang w:val="en-US"/>
          </w:rPr>
          <w:t>Chú giải giao diện:</w:t>
        </w:r>
      </w:ins>
    </w:p>
    <w:tbl>
      <w:tblPr>
        <w:tblStyle w:val="TableGrid"/>
        <w:tblW w:w="8784" w:type="dxa"/>
        <w:tblLook w:val="04A0" w:firstRow="1" w:lastRow="0" w:firstColumn="1" w:lastColumn="0" w:noHBand="0" w:noVBand="1"/>
      </w:tblPr>
      <w:tblGrid>
        <w:gridCol w:w="846"/>
        <w:gridCol w:w="1843"/>
        <w:gridCol w:w="3543"/>
        <w:gridCol w:w="2552"/>
      </w:tblGrid>
      <w:tr w:rsidR="006F577B" w:rsidRPr="00131A88" w:rsidTr="00407320">
        <w:trPr>
          <w:ins w:id="833" w:author="theirs" w:date="2014-01-16T01:18:00Z"/>
        </w:trPr>
        <w:tc>
          <w:tcPr>
            <w:tcW w:w="846" w:type="dxa"/>
          </w:tcPr>
          <w:p w:rsidR="006F577B" w:rsidRPr="00131A88" w:rsidRDefault="006F577B" w:rsidP="00407320">
            <w:pPr>
              <w:spacing w:before="120" w:after="120"/>
              <w:ind w:firstLine="0"/>
              <w:jc w:val="center"/>
              <w:rPr>
                <w:ins w:id="834" w:author="theirs" w:date="2014-01-16T01:18:00Z"/>
                <w:lang w:val="en-US"/>
              </w:rPr>
            </w:pPr>
            <w:ins w:id="835" w:author="theirs" w:date="2014-01-16T01:18:00Z">
              <w:r w:rsidRPr="00131A88">
                <w:rPr>
                  <w:lang w:val="en-US"/>
                </w:rPr>
                <w:t>STT</w:t>
              </w:r>
            </w:ins>
          </w:p>
        </w:tc>
        <w:tc>
          <w:tcPr>
            <w:tcW w:w="1843" w:type="dxa"/>
          </w:tcPr>
          <w:p w:rsidR="006F577B" w:rsidRPr="00131A88" w:rsidRDefault="006F577B" w:rsidP="00407320">
            <w:pPr>
              <w:spacing w:before="120" w:after="120"/>
              <w:ind w:firstLine="0"/>
              <w:jc w:val="center"/>
              <w:rPr>
                <w:ins w:id="836" w:author="theirs" w:date="2014-01-16T01:18:00Z"/>
                <w:lang w:val="en-US"/>
              </w:rPr>
            </w:pPr>
            <w:ins w:id="837" w:author="theirs" w:date="2014-01-16T01:18:00Z">
              <w:r w:rsidRPr="00131A88">
                <w:rPr>
                  <w:lang w:val="en-US"/>
                </w:rPr>
                <w:t>Tên</w:t>
              </w:r>
            </w:ins>
          </w:p>
        </w:tc>
        <w:tc>
          <w:tcPr>
            <w:tcW w:w="3543" w:type="dxa"/>
          </w:tcPr>
          <w:p w:rsidR="006F577B" w:rsidRPr="00131A88" w:rsidRDefault="006F577B" w:rsidP="00407320">
            <w:pPr>
              <w:spacing w:before="120" w:after="120"/>
              <w:ind w:firstLine="0"/>
              <w:jc w:val="center"/>
              <w:rPr>
                <w:ins w:id="838" w:author="theirs" w:date="2014-01-16T01:18:00Z"/>
                <w:lang w:val="en-US"/>
              </w:rPr>
            </w:pPr>
            <w:ins w:id="839" w:author="theirs" w:date="2014-01-16T01:18:00Z">
              <w:r w:rsidRPr="00131A88">
                <w:rPr>
                  <w:lang w:val="en-US"/>
                </w:rPr>
                <w:t>Chức năng</w:t>
              </w:r>
            </w:ins>
          </w:p>
        </w:tc>
        <w:tc>
          <w:tcPr>
            <w:tcW w:w="2552" w:type="dxa"/>
          </w:tcPr>
          <w:p w:rsidR="006F577B" w:rsidRPr="00131A88" w:rsidRDefault="006F577B" w:rsidP="00407320">
            <w:pPr>
              <w:spacing w:before="120" w:after="120"/>
              <w:ind w:firstLine="0"/>
              <w:jc w:val="center"/>
              <w:rPr>
                <w:ins w:id="840" w:author="theirs" w:date="2014-01-16T01:18:00Z"/>
                <w:lang w:val="en-US"/>
              </w:rPr>
            </w:pPr>
            <w:ins w:id="841" w:author="theirs" w:date="2014-01-16T01:18:00Z">
              <w:r w:rsidRPr="00131A88">
                <w:rPr>
                  <w:lang w:val="en-US"/>
                </w:rPr>
                <w:t>Ghi chú</w:t>
              </w:r>
            </w:ins>
          </w:p>
        </w:tc>
      </w:tr>
      <w:tr w:rsidR="006F577B" w:rsidRPr="00131A88" w:rsidTr="00407320">
        <w:trPr>
          <w:trHeight w:val="645"/>
          <w:ins w:id="842" w:author="theirs" w:date="2014-01-16T01:18:00Z"/>
        </w:trPr>
        <w:tc>
          <w:tcPr>
            <w:tcW w:w="846" w:type="dxa"/>
            <w:vAlign w:val="center"/>
          </w:tcPr>
          <w:p w:rsidR="006F577B" w:rsidRPr="00131A88" w:rsidRDefault="006F577B" w:rsidP="00407320">
            <w:pPr>
              <w:spacing w:before="120" w:after="120"/>
              <w:ind w:firstLine="0"/>
              <w:jc w:val="center"/>
              <w:rPr>
                <w:ins w:id="843" w:author="theirs" w:date="2014-01-16T01:18:00Z"/>
                <w:lang w:val="en-US"/>
              </w:rPr>
            </w:pPr>
            <w:ins w:id="844" w:author="theirs" w:date="2014-01-16T01:18:00Z">
              <w:r w:rsidRPr="00131A88">
                <w:rPr>
                  <w:lang w:val="en-US"/>
                </w:rPr>
                <w:lastRenderedPageBreak/>
                <w:t>1</w:t>
              </w:r>
            </w:ins>
          </w:p>
        </w:tc>
        <w:tc>
          <w:tcPr>
            <w:tcW w:w="1843" w:type="dxa"/>
          </w:tcPr>
          <w:p w:rsidR="006F577B" w:rsidRPr="00131A88" w:rsidRDefault="006F577B" w:rsidP="00407320">
            <w:pPr>
              <w:spacing w:before="120" w:after="120"/>
              <w:ind w:firstLine="0"/>
              <w:rPr>
                <w:ins w:id="845" w:author="theirs" w:date="2014-01-16T01:18:00Z"/>
                <w:lang w:val="en-US"/>
              </w:rPr>
            </w:pPr>
            <w:ins w:id="846" w:author="theirs" w:date="2014-01-16T01:18:00Z">
              <w:r w:rsidRPr="00131A88">
                <w:rPr>
                  <w:lang w:val="en-US"/>
                </w:rPr>
                <w:t>Friend Chat</w:t>
              </w:r>
            </w:ins>
          </w:p>
        </w:tc>
        <w:tc>
          <w:tcPr>
            <w:tcW w:w="3543" w:type="dxa"/>
          </w:tcPr>
          <w:p w:rsidR="006F577B" w:rsidRPr="00131A88" w:rsidRDefault="006F577B" w:rsidP="00407320">
            <w:pPr>
              <w:spacing w:before="120" w:after="120"/>
              <w:ind w:firstLine="0"/>
              <w:rPr>
                <w:ins w:id="847" w:author="theirs" w:date="2014-01-16T01:18:00Z"/>
                <w:lang w:val="en-US"/>
              </w:rPr>
            </w:pPr>
            <w:ins w:id="848" w:author="theirs" w:date="2014-01-16T01:18:00Z">
              <w:r w:rsidRPr="00131A88">
                <w:rPr>
                  <w:lang w:val="en-US"/>
                </w:rPr>
                <w:t>Ẩn/hiện danh sách bạn chat</w:t>
              </w:r>
            </w:ins>
          </w:p>
        </w:tc>
        <w:tc>
          <w:tcPr>
            <w:tcW w:w="2552" w:type="dxa"/>
          </w:tcPr>
          <w:p w:rsidR="006F577B" w:rsidRPr="00131A88" w:rsidRDefault="006F577B" w:rsidP="00407320">
            <w:pPr>
              <w:spacing w:before="120" w:after="120"/>
              <w:ind w:firstLine="0"/>
              <w:rPr>
                <w:ins w:id="849" w:author="theirs" w:date="2014-01-16T01:18:00Z"/>
                <w:lang w:val="en-US"/>
              </w:rPr>
            </w:pPr>
            <w:ins w:id="850" w:author="theirs" w:date="2014-01-16T01:18:00Z">
              <w:r w:rsidRPr="00131A88">
                <w:rPr>
                  <w:lang w:val="en-US"/>
                </w:rPr>
                <w:t>Nhấn vào để hiện danh sách bạn, nhất tiếp để ẩn danh sách</w:t>
              </w:r>
            </w:ins>
          </w:p>
        </w:tc>
      </w:tr>
      <w:tr w:rsidR="006F577B" w:rsidRPr="00131A88" w:rsidTr="00407320">
        <w:trPr>
          <w:ins w:id="851" w:author="theirs" w:date="2014-01-16T01:18:00Z"/>
        </w:trPr>
        <w:tc>
          <w:tcPr>
            <w:tcW w:w="846" w:type="dxa"/>
          </w:tcPr>
          <w:p w:rsidR="006F577B" w:rsidRPr="00131A88" w:rsidRDefault="006F577B" w:rsidP="00407320">
            <w:pPr>
              <w:spacing w:before="120" w:after="120"/>
              <w:ind w:firstLine="0"/>
              <w:jc w:val="center"/>
              <w:rPr>
                <w:ins w:id="852" w:author="theirs" w:date="2014-01-16T01:18:00Z"/>
                <w:lang w:val="en-US"/>
              </w:rPr>
            </w:pPr>
            <w:ins w:id="853" w:author="theirs" w:date="2014-01-16T01:18:00Z">
              <w:r w:rsidRPr="00131A88">
                <w:rPr>
                  <w:lang w:val="en-US"/>
                </w:rPr>
                <w:t>2</w:t>
              </w:r>
            </w:ins>
          </w:p>
        </w:tc>
        <w:tc>
          <w:tcPr>
            <w:tcW w:w="1843" w:type="dxa"/>
          </w:tcPr>
          <w:p w:rsidR="006F577B" w:rsidRPr="00131A88" w:rsidRDefault="006F577B" w:rsidP="00407320">
            <w:pPr>
              <w:spacing w:before="120" w:after="120"/>
              <w:ind w:firstLine="0"/>
              <w:rPr>
                <w:ins w:id="854" w:author="theirs" w:date="2014-01-16T01:18:00Z"/>
                <w:lang w:val="en-US"/>
              </w:rPr>
            </w:pPr>
            <w:ins w:id="855" w:author="theirs" w:date="2014-01-16T01:18:00Z">
              <w:r w:rsidRPr="00131A88">
                <w:rPr>
                  <w:lang w:val="en-US"/>
                </w:rPr>
                <w:t>Friend list</w:t>
              </w:r>
            </w:ins>
          </w:p>
        </w:tc>
        <w:tc>
          <w:tcPr>
            <w:tcW w:w="3543" w:type="dxa"/>
          </w:tcPr>
          <w:p w:rsidR="006F577B" w:rsidRPr="00131A88" w:rsidRDefault="006F577B" w:rsidP="00407320">
            <w:pPr>
              <w:spacing w:before="120" w:after="120"/>
              <w:ind w:firstLine="0"/>
              <w:rPr>
                <w:ins w:id="856" w:author="theirs" w:date="2014-01-16T01:18:00Z"/>
                <w:lang w:val="en-US"/>
              </w:rPr>
            </w:pPr>
            <w:ins w:id="857" w:author="theirs" w:date="2014-01-16T01:18:00Z">
              <w:r w:rsidRPr="00131A88">
                <w:rPr>
                  <w:lang w:val="en-US"/>
                </w:rPr>
                <w:t>Danh sách thành viên đã kết bạn</w:t>
              </w:r>
            </w:ins>
          </w:p>
        </w:tc>
        <w:tc>
          <w:tcPr>
            <w:tcW w:w="2552" w:type="dxa"/>
          </w:tcPr>
          <w:p w:rsidR="006F577B" w:rsidRPr="00131A88" w:rsidRDefault="006F577B" w:rsidP="00407320">
            <w:pPr>
              <w:spacing w:before="120" w:after="120"/>
              <w:ind w:firstLine="0"/>
              <w:rPr>
                <w:ins w:id="858" w:author="theirs" w:date="2014-01-16T01:18:00Z"/>
                <w:lang w:val="en-US"/>
              </w:rPr>
            </w:pPr>
            <w:ins w:id="859" w:author="theirs" w:date="2014-01-16T01:18:00Z">
              <w:r w:rsidRPr="00131A88">
                <w:rPr>
                  <w:lang w:val="en-US"/>
                </w:rPr>
                <w:t>Những người đang trực tuyến và ẩn sẽ có biểu tượng (icon) khác nhau</w:t>
              </w:r>
            </w:ins>
          </w:p>
        </w:tc>
      </w:tr>
      <w:tr w:rsidR="006F577B" w:rsidRPr="00131A88" w:rsidTr="00407320">
        <w:trPr>
          <w:ins w:id="860" w:author="theirs" w:date="2014-01-16T01:18:00Z"/>
        </w:trPr>
        <w:tc>
          <w:tcPr>
            <w:tcW w:w="846" w:type="dxa"/>
          </w:tcPr>
          <w:p w:rsidR="006F577B" w:rsidRPr="00131A88" w:rsidRDefault="006F577B" w:rsidP="00407320">
            <w:pPr>
              <w:spacing w:before="120" w:after="120"/>
              <w:ind w:firstLine="0"/>
              <w:jc w:val="center"/>
              <w:rPr>
                <w:ins w:id="861" w:author="theirs" w:date="2014-01-16T01:18:00Z"/>
                <w:lang w:val="en-US"/>
              </w:rPr>
            </w:pPr>
            <w:ins w:id="862" w:author="theirs" w:date="2014-01-16T01:18:00Z">
              <w:r w:rsidRPr="00131A88">
                <w:rPr>
                  <w:lang w:val="en-US"/>
                </w:rPr>
                <w:t>3</w:t>
              </w:r>
            </w:ins>
          </w:p>
        </w:tc>
        <w:tc>
          <w:tcPr>
            <w:tcW w:w="1843" w:type="dxa"/>
          </w:tcPr>
          <w:p w:rsidR="006F577B" w:rsidRPr="00131A88" w:rsidRDefault="006F577B" w:rsidP="00407320">
            <w:pPr>
              <w:spacing w:before="120" w:after="120"/>
              <w:ind w:firstLine="0"/>
              <w:rPr>
                <w:ins w:id="863" w:author="theirs" w:date="2014-01-16T01:18:00Z"/>
                <w:lang w:val="en-US"/>
              </w:rPr>
            </w:pPr>
            <w:ins w:id="864" w:author="theirs" w:date="2014-01-16T01:18:00Z">
              <w:r w:rsidRPr="00131A88">
                <w:rPr>
                  <w:lang w:val="en-US"/>
                </w:rPr>
                <w:t>Chat box</w:t>
              </w:r>
            </w:ins>
          </w:p>
        </w:tc>
        <w:tc>
          <w:tcPr>
            <w:tcW w:w="3543" w:type="dxa"/>
          </w:tcPr>
          <w:p w:rsidR="006F577B" w:rsidRPr="00131A88" w:rsidRDefault="006F577B" w:rsidP="00407320">
            <w:pPr>
              <w:tabs>
                <w:tab w:val="left" w:pos="951"/>
              </w:tabs>
              <w:spacing w:before="120" w:after="120"/>
              <w:ind w:firstLine="0"/>
              <w:rPr>
                <w:ins w:id="865" w:author="theirs" w:date="2014-01-16T01:18:00Z"/>
                <w:lang w:val="en-US"/>
              </w:rPr>
            </w:pPr>
            <w:ins w:id="866" w:author="theirs" w:date="2014-01-16T01:18:00Z">
              <w:r w:rsidRPr="00131A88">
                <w:rPr>
                  <w:lang w:val="en-US"/>
                </w:rPr>
                <w:t>Màn hình chat giữa hai người</w:t>
              </w:r>
            </w:ins>
          </w:p>
        </w:tc>
        <w:tc>
          <w:tcPr>
            <w:tcW w:w="2552" w:type="dxa"/>
          </w:tcPr>
          <w:p w:rsidR="006F577B" w:rsidRPr="00131A88" w:rsidRDefault="006F577B" w:rsidP="00407320">
            <w:pPr>
              <w:spacing w:before="120" w:after="120"/>
              <w:ind w:firstLine="0"/>
              <w:rPr>
                <w:ins w:id="867" w:author="theirs" w:date="2014-01-16T01:18:00Z"/>
                <w:lang w:val="en-US"/>
              </w:rPr>
            </w:pPr>
          </w:p>
        </w:tc>
      </w:tr>
      <w:tr w:rsidR="006F577B" w:rsidRPr="00131A88" w:rsidTr="00407320">
        <w:trPr>
          <w:ins w:id="868" w:author="theirs" w:date="2014-01-16T01:18:00Z"/>
        </w:trPr>
        <w:tc>
          <w:tcPr>
            <w:tcW w:w="846" w:type="dxa"/>
          </w:tcPr>
          <w:p w:rsidR="006F577B" w:rsidRPr="00131A88" w:rsidRDefault="006F577B" w:rsidP="00407320">
            <w:pPr>
              <w:spacing w:before="120" w:after="120"/>
              <w:ind w:firstLine="0"/>
              <w:jc w:val="center"/>
              <w:rPr>
                <w:ins w:id="869" w:author="theirs" w:date="2014-01-16T01:18:00Z"/>
                <w:lang w:val="en-US"/>
              </w:rPr>
            </w:pPr>
            <w:ins w:id="870" w:author="theirs" w:date="2014-01-16T01:18:00Z">
              <w:r w:rsidRPr="00131A88">
                <w:rPr>
                  <w:lang w:val="en-US"/>
                </w:rPr>
                <w:t>4</w:t>
              </w:r>
            </w:ins>
          </w:p>
        </w:tc>
        <w:tc>
          <w:tcPr>
            <w:tcW w:w="1843" w:type="dxa"/>
          </w:tcPr>
          <w:p w:rsidR="006F577B" w:rsidRPr="00131A88" w:rsidRDefault="006F577B" w:rsidP="00407320">
            <w:pPr>
              <w:spacing w:before="120" w:after="120"/>
              <w:ind w:firstLine="0"/>
              <w:rPr>
                <w:ins w:id="871" w:author="theirs" w:date="2014-01-16T01:18:00Z"/>
                <w:lang w:val="en-US"/>
              </w:rPr>
            </w:pPr>
            <w:ins w:id="872" w:author="theirs" w:date="2014-01-16T01:18:00Z">
              <w:r w:rsidRPr="00131A88">
                <w:rPr>
                  <w:lang w:val="en-US"/>
                </w:rPr>
                <w:t>Group chat box</w:t>
              </w:r>
            </w:ins>
          </w:p>
        </w:tc>
        <w:tc>
          <w:tcPr>
            <w:tcW w:w="3543" w:type="dxa"/>
          </w:tcPr>
          <w:p w:rsidR="006F577B" w:rsidRPr="00131A88" w:rsidRDefault="006F577B" w:rsidP="00407320">
            <w:pPr>
              <w:spacing w:before="120" w:after="120"/>
              <w:ind w:firstLine="0"/>
              <w:rPr>
                <w:ins w:id="873" w:author="theirs" w:date="2014-01-16T01:18:00Z"/>
                <w:lang w:val="en-US"/>
              </w:rPr>
            </w:pPr>
            <w:ins w:id="874" w:author="theirs" w:date="2014-01-16T01:18:00Z">
              <w:r w:rsidRPr="00131A88">
                <w:rPr>
                  <w:lang w:val="en-US"/>
                </w:rPr>
                <w:t>Màn hình chat nhóm</w:t>
              </w:r>
            </w:ins>
          </w:p>
        </w:tc>
        <w:tc>
          <w:tcPr>
            <w:tcW w:w="2552" w:type="dxa"/>
          </w:tcPr>
          <w:p w:rsidR="006F577B" w:rsidRPr="00131A88" w:rsidRDefault="006F577B" w:rsidP="00407320">
            <w:pPr>
              <w:spacing w:before="120" w:after="120"/>
              <w:ind w:firstLine="0"/>
              <w:rPr>
                <w:ins w:id="875" w:author="theirs" w:date="2014-01-16T01:18:00Z"/>
                <w:lang w:val="en-US"/>
              </w:rPr>
            </w:pPr>
            <w:ins w:id="876" w:author="theirs" w:date="2014-01-16T01:18:00Z">
              <w:r w:rsidRPr="00131A88">
                <w:rPr>
                  <w:lang w:val="en-US"/>
                </w:rPr>
                <w:t>Dùng để hỗ trợ thảo luận nhóm trực tuyến</w:t>
              </w:r>
            </w:ins>
          </w:p>
        </w:tc>
      </w:tr>
      <w:tr w:rsidR="006F577B" w:rsidRPr="00131A88" w:rsidTr="00407320">
        <w:trPr>
          <w:ins w:id="877" w:author="theirs" w:date="2014-01-16T01:18:00Z"/>
        </w:trPr>
        <w:tc>
          <w:tcPr>
            <w:tcW w:w="846" w:type="dxa"/>
          </w:tcPr>
          <w:p w:rsidR="006F577B" w:rsidRPr="00131A88" w:rsidRDefault="006F577B" w:rsidP="00407320">
            <w:pPr>
              <w:spacing w:before="120" w:after="120"/>
              <w:ind w:firstLine="0"/>
              <w:jc w:val="center"/>
              <w:rPr>
                <w:ins w:id="878" w:author="theirs" w:date="2014-01-16T01:18:00Z"/>
                <w:lang w:val="en-US"/>
              </w:rPr>
            </w:pPr>
            <w:ins w:id="879" w:author="theirs" w:date="2014-01-16T01:18:00Z">
              <w:r w:rsidRPr="00131A88">
                <w:rPr>
                  <w:lang w:val="en-US"/>
                </w:rPr>
                <w:t>5</w:t>
              </w:r>
            </w:ins>
          </w:p>
        </w:tc>
        <w:tc>
          <w:tcPr>
            <w:tcW w:w="1843" w:type="dxa"/>
          </w:tcPr>
          <w:p w:rsidR="006F577B" w:rsidRPr="00131A88" w:rsidRDefault="006F577B" w:rsidP="00407320">
            <w:pPr>
              <w:spacing w:before="120" w:after="120"/>
              <w:ind w:firstLine="0"/>
              <w:rPr>
                <w:ins w:id="880" w:author="theirs" w:date="2014-01-16T01:18:00Z"/>
                <w:lang w:val="en-US"/>
              </w:rPr>
            </w:pPr>
            <w:ins w:id="881" w:author="theirs" w:date="2014-01-16T01:18:00Z">
              <w:r w:rsidRPr="00131A88">
                <w:rPr>
                  <w:lang w:val="en-US"/>
                </w:rPr>
                <w:t>Chat Box Title</w:t>
              </w:r>
            </w:ins>
          </w:p>
        </w:tc>
        <w:tc>
          <w:tcPr>
            <w:tcW w:w="3543" w:type="dxa"/>
          </w:tcPr>
          <w:p w:rsidR="006F577B" w:rsidRPr="00131A88" w:rsidRDefault="006F577B" w:rsidP="00407320">
            <w:pPr>
              <w:spacing w:before="120" w:after="120"/>
              <w:ind w:firstLine="0"/>
              <w:rPr>
                <w:ins w:id="882" w:author="theirs" w:date="2014-01-16T01:18:00Z"/>
                <w:lang w:val="en-US"/>
              </w:rPr>
            </w:pPr>
            <w:ins w:id="883" w:author="theirs" w:date="2014-01-16T01:18:00Z">
              <w:r w:rsidRPr="00131A88">
                <w:rPr>
                  <w:lang w:val="en-US"/>
                </w:rPr>
                <w:t>Hiển thị tên màn hình chat</w:t>
              </w:r>
            </w:ins>
          </w:p>
        </w:tc>
        <w:tc>
          <w:tcPr>
            <w:tcW w:w="2552" w:type="dxa"/>
          </w:tcPr>
          <w:p w:rsidR="006F577B" w:rsidRPr="00131A88" w:rsidRDefault="006F577B" w:rsidP="00407320">
            <w:pPr>
              <w:spacing w:before="120" w:after="120"/>
              <w:ind w:firstLine="0"/>
              <w:rPr>
                <w:ins w:id="884" w:author="theirs" w:date="2014-01-16T01:18:00Z"/>
                <w:lang w:val="en-US"/>
              </w:rPr>
            </w:pPr>
            <w:ins w:id="885" w:author="theirs" w:date="2014-01-16T01:18:00Z">
              <w:r w:rsidRPr="00131A88">
                <w:rPr>
                  <w:lang w:val="en-US"/>
                </w:rPr>
                <w:t>Là tên người chat cùng nếu chat giữa hai người, la tên nhóm nếu là chat nhóm</w:t>
              </w:r>
            </w:ins>
          </w:p>
        </w:tc>
      </w:tr>
      <w:tr w:rsidR="006F577B" w:rsidRPr="00131A88" w:rsidTr="00407320">
        <w:trPr>
          <w:ins w:id="886" w:author="theirs" w:date="2014-01-16T01:18:00Z"/>
        </w:trPr>
        <w:tc>
          <w:tcPr>
            <w:tcW w:w="846" w:type="dxa"/>
          </w:tcPr>
          <w:p w:rsidR="006F577B" w:rsidRPr="00131A88" w:rsidRDefault="006F577B" w:rsidP="00407320">
            <w:pPr>
              <w:spacing w:before="120" w:after="120"/>
              <w:ind w:firstLine="0"/>
              <w:jc w:val="center"/>
              <w:rPr>
                <w:ins w:id="887" w:author="theirs" w:date="2014-01-16T01:18:00Z"/>
                <w:lang w:val="en-US"/>
              </w:rPr>
            </w:pPr>
            <w:ins w:id="888" w:author="theirs" w:date="2014-01-16T01:18:00Z">
              <w:r w:rsidRPr="00131A88">
                <w:rPr>
                  <w:lang w:val="en-US"/>
                </w:rPr>
                <w:t>6</w:t>
              </w:r>
            </w:ins>
          </w:p>
        </w:tc>
        <w:tc>
          <w:tcPr>
            <w:tcW w:w="1843" w:type="dxa"/>
          </w:tcPr>
          <w:p w:rsidR="006F577B" w:rsidRPr="00131A88" w:rsidRDefault="006F577B" w:rsidP="00407320">
            <w:pPr>
              <w:spacing w:before="120" w:after="120"/>
              <w:ind w:firstLine="0"/>
              <w:rPr>
                <w:ins w:id="889" w:author="theirs" w:date="2014-01-16T01:18:00Z"/>
                <w:lang w:val="en-US"/>
              </w:rPr>
            </w:pPr>
            <w:ins w:id="890" w:author="theirs" w:date="2014-01-16T01:18:00Z">
              <w:r w:rsidRPr="00131A88">
                <w:rPr>
                  <w:lang w:val="en-US"/>
                </w:rPr>
                <w:t>Window Buttons</w:t>
              </w:r>
            </w:ins>
          </w:p>
        </w:tc>
        <w:tc>
          <w:tcPr>
            <w:tcW w:w="3543" w:type="dxa"/>
          </w:tcPr>
          <w:p w:rsidR="006F577B" w:rsidRPr="00131A88" w:rsidRDefault="006F577B" w:rsidP="00407320">
            <w:pPr>
              <w:spacing w:before="120" w:after="120"/>
              <w:ind w:firstLine="0"/>
              <w:rPr>
                <w:ins w:id="891" w:author="theirs" w:date="2014-01-16T01:18:00Z"/>
                <w:lang w:val="en-US"/>
              </w:rPr>
            </w:pPr>
            <w:ins w:id="892" w:author="theirs" w:date="2014-01-16T01:18:00Z">
              <w:r w:rsidRPr="00131A88">
                <w:rPr>
                  <w:lang w:val="en-US"/>
                </w:rPr>
                <w:t>Các nút phóng to, thu nhỏ, hay tắt màn hình chat</w:t>
              </w:r>
            </w:ins>
          </w:p>
        </w:tc>
        <w:tc>
          <w:tcPr>
            <w:tcW w:w="2552" w:type="dxa"/>
          </w:tcPr>
          <w:p w:rsidR="006F577B" w:rsidRPr="00131A88" w:rsidRDefault="006F577B" w:rsidP="00407320">
            <w:pPr>
              <w:keepNext/>
              <w:spacing w:before="120" w:after="120"/>
              <w:ind w:firstLine="0"/>
              <w:rPr>
                <w:ins w:id="893" w:author="theirs" w:date="2014-01-16T01:18:00Z"/>
                <w:lang w:val="en-US"/>
              </w:rPr>
            </w:pPr>
          </w:p>
        </w:tc>
      </w:tr>
      <w:tr w:rsidR="006F577B" w:rsidRPr="00131A88" w:rsidTr="00407320">
        <w:trPr>
          <w:ins w:id="894" w:author="theirs" w:date="2014-01-16T01:18:00Z"/>
        </w:trPr>
        <w:tc>
          <w:tcPr>
            <w:tcW w:w="846" w:type="dxa"/>
          </w:tcPr>
          <w:p w:rsidR="006F577B" w:rsidRPr="00131A88" w:rsidRDefault="006F577B" w:rsidP="00407320">
            <w:pPr>
              <w:spacing w:before="120" w:after="120"/>
              <w:ind w:firstLine="0"/>
              <w:jc w:val="center"/>
              <w:rPr>
                <w:ins w:id="895" w:author="theirs" w:date="2014-01-16T01:18:00Z"/>
                <w:lang w:val="en-US"/>
              </w:rPr>
            </w:pPr>
            <w:ins w:id="896" w:author="theirs" w:date="2014-01-16T01:18:00Z">
              <w:r w:rsidRPr="00131A88">
                <w:rPr>
                  <w:lang w:val="en-US"/>
                </w:rPr>
                <w:t>7</w:t>
              </w:r>
            </w:ins>
          </w:p>
        </w:tc>
        <w:tc>
          <w:tcPr>
            <w:tcW w:w="1843" w:type="dxa"/>
          </w:tcPr>
          <w:p w:rsidR="006F577B" w:rsidRPr="00131A88" w:rsidRDefault="006F577B" w:rsidP="00407320">
            <w:pPr>
              <w:spacing w:before="120" w:after="120"/>
              <w:ind w:firstLine="0"/>
              <w:jc w:val="left"/>
              <w:rPr>
                <w:ins w:id="897" w:author="theirs" w:date="2014-01-16T01:18:00Z"/>
                <w:lang w:val="en-US"/>
              </w:rPr>
            </w:pPr>
            <w:ins w:id="898" w:author="theirs" w:date="2014-01-16T01:18:00Z">
              <w:r w:rsidRPr="00131A88">
                <w:rPr>
                  <w:lang w:val="en-US"/>
                </w:rPr>
                <w:t>Chat Message Content</w:t>
              </w:r>
            </w:ins>
          </w:p>
        </w:tc>
        <w:tc>
          <w:tcPr>
            <w:tcW w:w="3543" w:type="dxa"/>
          </w:tcPr>
          <w:p w:rsidR="006F577B" w:rsidRPr="00131A88" w:rsidRDefault="006F577B" w:rsidP="00407320">
            <w:pPr>
              <w:spacing w:before="120" w:after="120"/>
              <w:ind w:firstLine="0"/>
              <w:rPr>
                <w:ins w:id="899" w:author="theirs" w:date="2014-01-16T01:18:00Z"/>
                <w:lang w:val="en-US"/>
              </w:rPr>
            </w:pPr>
            <w:ins w:id="900" w:author="theirs" w:date="2014-01-16T01:18:00Z">
              <w:r w:rsidRPr="00131A88">
                <w:rPr>
                  <w:lang w:val="en-US"/>
                </w:rPr>
                <w:t>Hiển thị nội dung chat</w:t>
              </w:r>
            </w:ins>
          </w:p>
        </w:tc>
        <w:tc>
          <w:tcPr>
            <w:tcW w:w="2552" w:type="dxa"/>
          </w:tcPr>
          <w:p w:rsidR="006F577B" w:rsidRPr="00131A88" w:rsidRDefault="006F577B" w:rsidP="00407320">
            <w:pPr>
              <w:keepNext/>
              <w:spacing w:before="120" w:after="120"/>
              <w:ind w:firstLine="0"/>
              <w:rPr>
                <w:ins w:id="901" w:author="theirs" w:date="2014-01-16T01:18:00Z"/>
                <w:lang w:val="en-US"/>
              </w:rPr>
            </w:pPr>
          </w:p>
        </w:tc>
      </w:tr>
      <w:tr w:rsidR="006F577B" w:rsidRPr="00131A88" w:rsidTr="00407320">
        <w:trPr>
          <w:ins w:id="902" w:author="theirs" w:date="2014-01-16T01:18:00Z"/>
        </w:trPr>
        <w:tc>
          <w:tcPr>
            <w:tcW w:w="846" w:type="dxa"/>
          </w:tcPr>
          <w:p w:rsidR="006F577B" w:rsidRPr="00131A88" w:rsidRDefault="006F577B" w:rsidP="00407320">
            <w:pPr>
              <w:spacing w:before="120" w:after="120"/>
              <w:ind w:firstLine="0"/>
              <w:jc w:val="center"/>
              <w:rPr>
                <w:ins w:id="903" w:author="theirs" w:date="2014-01-16T01:18:00Z"/>
                <w:lang w:val="en-US"/>
              </w:rPr>
            </w:pPr>
            <w:ins w:id="904" w:author="theirs" w:date="2014-01-16T01:18:00Z">
              <w:r w:rsidRPr="00131A88">
                <w:rPr>
                  <w:lang w:val="en-US"/>
                </w:rPr>
                <w:t>8</w:t>
              </w:r>
            </w:ins>
          </w:p>
        </w:tc>
        <w:tc>
          <w:tcPr>
            <w:tcW w:w="1843" w:type="dxa"/>
          </w:tcPr>
          <w:p w:rsidR="006F577B" w:rsidRPr="00131A88" w:rsidRDefault="006F577B" w:rsidP="00407320">
            <w:pPr>
              <w:spacing w:before="120" w:after="120"/>
              <w:ind w:firstLine="0"/>
              <w:rPr>
                <w:ins w:id="905" w:author="theirs" w:date="2014-01-16T01:18:00Z"/>
                <w:lang w:val="en-US"/>
              </w:rPr>
            </w:pPr>
            <w:r w:rsidRPr="00131A88">
              <w:rPr>
                <w:lang w:val="en-US"/>
              </w:rPr>
              <w:t>Chat Input</w:t>
            </w:r>
          </w:p>
        </w:tc>
        <w:tc>
          <w:tcPr>
            <w:tcW w:w="3543" w:type="dxa"/>
          </w:tcPr>
          <w:p w:rsidR="006F577B" w:rsidRPr="00131A88" w:rsidRDefault="006F577B" w:rsidP="00407320">
            <w:pPr>
              <w:spacing w:before="120" w:after="120"/>
              <w:ind w:firstLine="0"/>
              <w:rPr>
                <w:ins w:id="906" w:author="theirs" w:date="2014-01-16T01:18:00Z"/>
                <w:lang w:val="en-US"/>
              </w:rPr>
            </w:pPr>
            <w:r w:rsidRPr="00131A88">
              <w:rPr>
                <w:lang w:val="en-US"/>
              </w:rPr>
              <w:t>Nhập nội dung tin nhắn</w:t>
            </w:r>
          </w:p>
        </w:tc>
        <w:tc>
          <w:tcPr>
            <w:tcW w:w="2552" w:type="dxa"/>
          </w:tcPr>
          <w:p w:rsidR="006F577B" w:rsidRPr="00131A88" w:rsidRDefault="006F577B" w:rsidP="00407320">
            <w:pPr>
              <w:keepNext/>
              <w:spacing w:before="120" w:after="120"/>
              <w:ind w:firstLine="0"/>
              <w:rPr>
                <w:ins w:id="907" w:author="theirs" w:date="2014-01-16T01:18:00Z"/>
                <w:lang w:val="en-US"/>
              </w:rPr>
            </w:pPr>
          </w:p>
        </w:tc>
      </w:tr>
    </w:tbl>
    <w:p w:rsidR="006F577B" w:rsidRDefault="006F577B" w:rsidP="006F577B">
      <w:pPr>
        <w:pStyle w:val="Caption11"/>
        <w:spacing w:line="360" w:lineRule="auto"/>
      </w:pPr>
      <w:bookmarkStart w:id="908" w:name="_Toc382590776"/>
      <w:ins w:id="909" w:author="theirs" w:date="2014-01-16T01:18:00Z">
        <w:r w:rsidRPr="00131A88">
          <w:t xml:space="preserve">Bảng </w:t>
        </w:r>
      </w:ins>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ins w:id="910" w:author="theirs" w:date="2014-01-16T01:18:00Z">
        <w:r w:rsidRPr="00131A88">
          <w:t xml:space="preserve"> Chú giải giao diện chat</w:t>
        </w:r>
      </w:ins>
      <w:bookmarkEnd w:id="908"/>
    </w:p>
    <w:p w:rsidR="00EB1143" w:rsidRPr="00131A88" w:rsidRDefault="00EB1143" w:rsidP="00396A24">
      <w:pPr>
        <w:pStyle w:val="Heading2"/>
      </w:pPr>
      <w:bookmarkStart w:id="911" w:name="_Toc382590710"/>
      <w:r w:rsidRPr="00131A88">
        <w:t>Xây dựng</w:t>
      </w:r>
      <w:bookmarkEnd w:id="820"/>
      <w:bookmarkEnd w:id="911"/>
    </w:p>
    <w:p w:rsidR="00831178" w:rsidRPr="00131A88" w:rsidRDefault="00831178" w:rsidP="00396A24">
      <w:pPr>
        <w:rPr>
          <w:lang w:val="en-US"/>
        </w:rPr>
      </w:pPr>
      <w:r w:rsidRPr="00131A88">
        <w:rPr>
          <w:lang w:val="en-US"/>
        </w:rPr>
        <w:t>Sau khi đã phân tích những yêu cầu về chức năng của IGS, nhóm bắt tay vào hiện thực hóa IGS. Quá trình xây dựng được chia ra làm hai nội dung chính một là tích hợp SVN và IGS, hai là tích hợp và cài đặt các plugin cho mạng xã hội.</w:t>
      </w:r>
    </w:p>
    <w:p w:rsidR="009E7A4B" w:rsidRPr="00131A88" w:rsidRDefault="0063579D" w:rsidP="00396A24">
      <w:pPr>
        <w:pStyle w:val="Heading3"/>
        <w:rPr>
          <w:lang w:val="en-US"/>
        </w:rPr>
      </w:pPr>
      <w:bookmarkStart w:id="912" w:name="_Toc377965827"/>
      <w:bookmarkStart w:id="913" w:name="_Toc382590711"/>
      <w:r w:rsidRPr="00131A88">
        <w:rPr>
          <w:lang w:val="en-US"/>
        </w:rPr>
        <w:lastRenderedPageBreak/>
        <w:t>Phát triển và t</w:t>
      </w:r>
      <w:r w:rsidR="00E518C9" w:rsidRPr="00131A88">
        <w:rPr>
          <w:lang w:val="en-US"/>
        </w:rPr>
        <w:t>ích hợp SVN và</w:t>
      </w:r>
      <w:r w:rsidRPr="00131A88">
        <w:rPr>
          <w:lang w:val="en-US"/>
        </w:rPr>
        <w:t>o</w:t>
      </w:r>
      <w:r w:rsidR="00E518C9" w:rsidRPr="00131A88">
        <w:rPr>
          <w:lang w:val="en-US"/>
        </w:rPr>
        <w:t xml:space="preserve"> IGS</w:t>
      </w:r>
      <w:bookmarkEnd w:id="912"/>
      <w:bookmarkEnd w:id="913"/>
    </w:p>
    <w:p w:rsidR="00E5356A" w:rsidRDefault="00E5356A" w:rsidP="00E5356A">
      <w:pPr>
        <w:keepNext/>
        <w:ind w:firstLine="0"/>
        <w:jc w:val="center"/>
      </w:pPr>
      <w:r>
        <w:rPr>
          <w:noProof/>
          <w:lang w:val="en-US"/>
        </w:rPr>
        <w:drawing>
          <wp:inline distT="0" distB="0" distL="0" distR="0" wp14:anchorId="626B1CE5" wp14:editId="424068DD">
            <wp:extent cx="5257143" cy="279047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vn.png"/>
                    <pic:cNvPicPr/>
                  </pic:nvPicPr>
                  <pic:blipFill>
                    <a:blip r:embed="rId44">
                      <a:extLst>
                        <a:ext uri="{28A0092B-C50C-407E-A947-70E740481C1C}">
                          <a14:useLocalDpi xmlns:a14="http://schemas.microsoft.com/office/drawing/2010/main" val="0"/>
                        </a:ext>
                      </a:extLst>
                    </a:blip>
                    <a:stretch>
                      <a:fillRect/>
                    </a:stretch>
                  </pic:blipFill>
                  <pic:spPr>
                    <a:xfrm>
                      <a:off x="0" y="0"/>
                      <a:ext cx="5257143" cy="2790476"/>
                    </a:xfrm>
                    <a:prstGeom prst="rect">
                      <a:avLst/>
                    </a:prstGeom>
                  </pic:spPr>
                </pic:pic>
              </a:graphicData>
            </a:graphic>
          </wp:inline>
        </w:drawing>
      </w:r>
    </w:p>
    <w:p w:rsidR="00E5356A" w:rsidRPr="00E5356A" w:rsidRDefault="00E5356A" w:rsidP="00E5356A">
      <w:pPr>
        <w:pStyle w:val="Caption"/>
        <w:rPr>
          <w:b/>
        </w:rPr>
      </w:pPr>
      <w:bookmarkStart w:id="914" w:name="_Toc382590754"/>
      <w:r w:rsidRPr="00E5356A">
        <w:rPr>
          <w:b/>
        </w:rPr>
        <w:t xml:space="preserve">Sơ đồ </w:t>
      </w:r>
      <w:r w:rsidRPr="00E5356A">
        <w:rPr>
          <w:b/>
        </w:rPr>
        <w:fldChar w:fldCharType="begin"/>
      </w:r>
      <w:r w:rsidRPr="00E5356A">
        <w:rPr>
          <w:b/>
        </w:rPr>
        <w:instrText xml:space="preserve"> STYLEREF 1 \s </w:instrText>
      </w:r>
      <w:r w:rsidRPr="00E5356A">
        <w:rPr>
          <w:b/>
        </w:rPr>
        <w:fldChar w:fldCharType="separate"/>
      </w:r>
      <w:r w:rsidRPr="00E5356A">
        <w:rPr>
          <w:b/>
          <w:noProof/>
        </w:rPr>
        <w:t>3</w:t>
      </w:r>
      <w:r w:rsidRPr="00E5356A">
        <w:rPr>
          <w:b/>
        </w:rPr>
        <w:fldChar w:fldCharType="end"/>
      </w:r>
      <w:r w:rsidRPr="00E5356A">
        <w:rPr>
          <w:b/>
        </w:rPr>
        <w:t>.</w:t>
      </w:r>
      <w:r w:rsidRPr="00E5356A">
        <w:rPr>
          <w:b/>
        </w:rPr>
        <w:fldChar w:fldCharType="begin"/>
      </w:r>
      <w:r w:rsidRPr="00E5356A">
        <w:rPr>
          <w:b/>
        </w:rPr>
        <w:instrText xml:space="preserve"> SEQ Sơ_đồ \* ARABIC \s 1 </w:instrText>
      </w:r>
      <w:r w:rsidRPr="00E5356A">
        <w:rPr>
          <w:b/>
        </w:rPr>
        <w:fldChar w:fldCharType="separate"/>
      </w:r>
      <w:r w:rsidRPr="00E5356A">
        <w:rPr>
          <w:b/>
          <w:noProof/>
        </w:rPr>
        <w:t>1</w:t>
      </w:r>
      <w:r w:rsidRPr="00E5356A">
        <w:rPr>
          <w:b/>
        </w:rPr>
        <w:fldChar w:fldCharType="end"/>
      </w:r>
      <w:r w:rsidRPr="00E5356A">
        <w:rPr>
          <w:b/>
        </w:rPr>
        <w:t xml:space="preserve"> Sơ đồ hoạt động commit và update của SVN</w:t>
      </w:r>
      <w:bookmarkEnd w:id="914"/>
    </w:p>
    <w:p w:rsidR="00E518C9" w:rsidRPr="00131A88" w:rsidRDefault="00211D7E" w:rsidP="00396A24">
      <w:pPr>
        <w:rPr>
          <w:del w:id="915" w:author="mine" w:date="2014-01-16T01:18:00Z"/>
          <w:spacing w:val="-4"/>
          <w:lang w:val="en-US"/>
        </w:rPr>
      </w:pPr>
      <w:r w:rsidRPr="00131A88">
        <w:rPr>
          <w:spacing w:val="-4"/>
          <w:highlight w:val="lightGray"/>
          <w:lang w:val="en-US"/>
        </w:rPr>
        <w:t xml:space="preserve"> </w:t>
      </w:r>
      <w:del w:id="916" w:author="mine" w:date="2014-01-16T01:18:00Z">
        <w:r w:rsidR="00E518C9" w:rsidRPr="00131A88">
          <w:rPr>
            <w:spacing w:val="-4"/>
            <w:highlight w:val="lightGray"/>
            <w:lang w:val="en-US"/>
          </w:rPr>
          <w:delText>(có thể trình bày thêm phần UberSVN xíu nữa cho sinh động)</w:delText>
        </w:r>
      </w:del>
    </w:p>
    <w:p w:rsidR="00F444C4" w:rsidRPr="00131A88" w:rsidRDefault="00F444C4" w:rsidP="00396A24">
      <w:pPr>
        <w:ind w:firstLine="630"/>
        <w:rPr>
          <w:spacing w:val="-4"/>
          <w:lang w:val="en-US"/>
        </w:rPr>
      </w:pPr>
      <w:r w:rsidRPr="00131A88">
        <w:rPr>
          <w:spacing w:val="-4"/>
          <w:lang w:val="en-US"/>
        </w:rPr>
        <w:t>Quá trình cài đặt SVN và tích hợp vào IGS là phần quan trọng và tiêu tốn khá nhiều thời gian. Nhóm tác giả sử dụng uber</w:t>
      </w:r>
      <w:r w:rsidR="00957A18">
        <w:rPr>
          <w:spacing w:val="-4"/>
          <w:lang w:val="en-US"/>
        </w:rPr>
        <w:t>s</w:t>
      </w:r>
      <w:r w:rsidRPr="00131A88">
        <w:rPr>
          <w:spacing w:val="-4"/>
          <w:lang w:val="en-US"/>
        </w:rPr>
        <w:t>SVN – là một nền tảng dựa trên hệ thống quản lý phiên bản rất phổ biến hiện nay, Apache Subversion, với những ưu điểm nổi bật như dễ cài đặt và quản lý và đặc biệt là hoàn toàn miễn phí. Tuy nhiên tác giả đã có thời gian khá bế tắt để giải quyết yêu cầu đặt ra là làm sao tích hợp SVN (uberSVN) vào IGS khi mà một bên được xây dựng bằng JEE và một bên được xây dựng bằng PHP.</w:t>
      </w:r>
    </w:p>
    <w:p w:rsidR="00F444C4" w:rsidRPr="00131A88" w:rsidRDefault="00F444C4" w:rsidP="00396A24">
      <w:pPr>
        <w:ind w:firstLine="630"/>
        <w:rPr>
          <w:lang w:val="en-US"/>
        </w:rPr>
      </w:pPr>
      <w:r w:rsidRPr="00131A88">
        <w:rPr>
          <w:lang w:val="en-US"/>
        </w:rPr>
        <w:t>Chúng ta có thể thấy mỗi hành động commit hay update (gọi chung là Activity) từ client đều được SVN Server quản lý. Như vậy khi SVN server thực thi một activity của client đồng thời cũng thực thi chức năng của model IGS Connector, IGS Con-nector sẽ gọi mộ</w:t>
      </w:r>
      <w:r w:rsidR="00526D2B">
        <w:rPr>
          <w:lang w:val="en-US"/>
        </w:rPr>
        <w:t>t service do Elgg</w:t>
      </w:r>
      <w:r w:rsidRPr="00131A88">
        <w:rPr>
          <w:lang w:val="en-US"/>
        </w:rPr>
        <w:t xml:space="preserve"> cung cấp để cập nhật thông tin </w:t>
      </w:r>
      <w:r w:rsidR="00526D2B">
        <w:rPr>
          <w:lang w:val="en-US"/>
        </w:rPr>
        <w:t>qua mạng xã hội</w:t>
      </w:r>
      <w:r w:rsidRPr="00131A88">
        <w:rPr>
          <w:lang w:val="en-US"/>
        </w:rPr>
        <w:t>. Như vậy sơ đồ hoạt động mới của SVN được mô tả ở dưới.</w:t>
      </w:r>
    </w:p>
    <w:p w:rsidR="00DE1944" w:rsidRPr="00131A88" w:rsidRDefault="003423E6" w:rsidP="00396A24">
      <w:pPr>
        <w:keepNext/>
        <w:ind w:firstLine="0"/>
        <w:jc w:val="center"/>
      </w:pPr>
      <w:r>
        <w:rPr>
          <w:noProof/>
          <w:lang w:val="en-US"/>
        </w:rPr>
        <w:lastRenderedPageBreak/>
        <w:drawing>
          <wp:inline distT="0" distB="0" distL="0" distR="0" wp14:anchorId="0225FD90" wp14:editId="067D2614">
            <wp:extent cx="5319974" cy="2847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vn connector.png"/>
                    <pic:cNvPicPr/>
                  </pic:nvPicPr>
                  <pic:blipFill>
                    <a:blip r:embed="rId45">
                      <a:extLst>
                        <a:ext uri="{28A0092B-C50C-407E-A947-70E740481C1C}">
                          <a14:useLocalDpi xmlns:a14="http://schemas.microsoft.com/office/drawing/2010/main" val="0"/>
                        </a:ext>
                      </a:extLst>
                    </a:blip>
                    <a:stretch>
                      <a:fillRect/>
                    </a:stretch>
                  </pic:blipFill>
                  <pic:spPr>
                    <a:xfrm>
                      <a:off x="0" y="0"/>
                      <a:ext cx="5323419" cy="2849819"/>
                    </a:xfrm>
                    <a:prstGeom prst="rect">
                      <a:avLst/>
                    </a:prstGeom>
                  </pic:spPr>
                </pic:pic>
              </a:graphicData>
            </a:graphic>
          </wp:inline>
        </w:drawing>
      </w:r>
    </w:p>
    <w:p w:rsidR="00F444C4" w:rsidRPr="00131A88" w:rsidRDefault="00DE1944" w:rsidP="00396A24">
      <w:pPr>
        <w:pStyle w:val="Caption11"/>
        <w:spacing w:line="360" w:lineRule="auto"/>
      </w:pPr>
      <w:bookmarkStart w:id="917" w:name="_Toc382590755"/>
      <w:r w:rsidRPr="00131A88">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2</w:t>
      </w:r>
      <w:r w:rsidR="00E5356A">
        <w:fldChar w:fldCharType="end"/>
      </w:r>
      <w:r w:rsidRPr="00131A88">
        <w:t xml:space="preserve"> Sơ đồ hoạt động SVN sau khi tích hợp vào IGS</w:t>
      </w:r>
      <w:bookmarkEnd w:id="917"/>
    </w:p>
    <w:p w:rsidR="00F444C4" w:rsidRPr="00131A88" w:rsidRDefault="00F444C4" w:rsidP="00396A24">
      <w:pPr>
        <w:ind w:firstLine="630"/>
        <w:rPr>
          <w:rPrChange w:id="918" w:author="mine" w:date="2014-01-16T01:18:00Z">
            <w:rPr>
              <w:lang w:val="en-US"/>
            </w:rPr>
          </w:rPrChange>
        </w:rPr>
      </w:pPr>
      <w:r w:rsidRPr="00131A88">
        <w:t>Với việc tích hợp SVN vào IGS, sinh viên dễ dàng thực hiện đồ án môn học và mọi hoạt động trong quá trình làm đồ án của sinh viên đều được lưu vết lại khi sinh viên sử dụng SVN của hệ thống để quản lý mã nguồn. Việc lưu vết này sẽ giúp ích cho giảng viên có thể đánh giá đúng năng lực của sinh viên. Ngoài ra còn có ích cho các sinh viên khóa sau muốn làm lại đề tài đó vì toàn bộ quá trình làm đồ án đều được lưu vết lại. Như vậy khi sinh viên thực hiện phát triển lại đồ án chỉ cần download mã nguồn về rồi dựa vào lưu vết trên hệ thống IGS mà phát triển tiếp. Làm như vậy vừa tiết kiệm thời gian vừa hoàn thành được những đồ án có chất lượng cao. Đối với trường, trường sẽ có một kho đồ án dồi dào và nếu phần mềm nào đạt chất lượng thì sẽ đưa vào sử dụng thực tế.</w:t>
      </w:r>
    </w:p>
    <w:p w:rsidR="009E7A4B" w:rsidRPr="00131A88" w:rsidRDefault="009E7A4B" w:rsidP="00396A24">
      <w:pPr>
        <w:ind w:firstLine="630"/>
        <w:rPr>
          <w:ins w:id="919" w:author="mine" w:date="2014-01-16T01:18:00Z"/>
          <w:b/>
          <w:lang w:val="en-US"/>
        </w:rPr>
      </w:pPr>
      <w:ins w:id="920" w:author="mine" w:date="2014-01-16T01:18:00Z">
        <w:r w:rsidRPr="00131A88">
          <w:rPr>
            <w:b/>
            <w:lang w:val="en-US"/>
          </w:rPr>
          <w:t xml:space="preserve">Chi tiết quá trình </w:t>
        </w:r>
      </w:ins>
      <w:r w:rsidR="00AC3C79" w:rsidRPr="00131A88">
        <w:rPr>
          <w:b/>
          <w:lang w:val="en-US"/>
        </w:rPr>
        <w:t>phát triển</w:t>
      </w:r>
      <w:ins w:id="921" w:author="mine" w:date="2014-01-16T01:18:00Z">
        <w:r w:rsidRPr="00131A88">
          <w:rPr>
            <w:b/>
            <w:lang w:val="en-US"/>
          </w:rPr>
          <w:t xml:space="preserve"> cầu nối IGS Connector và  IGS Web Bridge</w:t>
        </w:r>
      </w:ins>
    </w:p>
    <w:p w:rsidR="00DE1944" w:rsidRPr="00131A88" w:rsidRDefault="009E7A4B" w:rsidP="00396A24">
      <w:pPr>
        <w:pStyle w:val="Caption11"/>
        <w:spacing w:line="360" w:lineRule="auto"/>
      </w:pPr>
      <w:ins w:id="922" w:author="mine" w:date="2014-01-16T01:18:00Z">
        <w:r w:rsidRPr="00131A88">
          <w:drawing>
            <wp:inline distT="0" distB="0" distL="0" distR="0" wp14:anchorId="0A2A798E" wp14:editId="1A85EE1B">
              <wp:extent cx="5579745" cy="1275715"/>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5579745" cy="1275715"/>
                      </a:xfrm>
                      <a:prstGeom prst="rect">
                        <a:avLst/>
                      </a:prstGeom>
                    </pic:spPr>
                  </pic:pic>
                </a:graphicData>
              </a:graphic>
            </wp:inline>
          </w:drawing>
        </w:r>
      </w:ins>
    </w:p>
    <w:p w:rsidR="009E7A4B" w:rsidRPr="00131A88" w:rsidRDefault="00DE1944" w:rsidP="00396A24">
      <w:pPr>
        <w:pStyle w:val="Caption11"/>
        <w:spacing w:line="360" w:lineRule="auto"/>
        <w:rPr>
          <w:ins w:id="923" w:author="mine" w:date="2014-01-16T01:18:00Z"/>
        </w:rPr>
      </w:pPr>
      <w:bookmarkStart w:id="924" w:name="_Toc382590756"/>
      <w:r w:rsidRPr="00131A88">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3</w:t>
      </w:r>
      <w:r w:rsidR="00E5356A">
        <w:fldChar w:fldCharType="end"/>
      </w:r>
      <w:r w:rsidRPr="00131A88">
        <w:t xml:space="preserve"> </w:t>
      </w:r>
      <w:ins w:id="925" w:author="mine" w:date="2014-01-16T01:18:00Z">
        <w:r w:rsidRPr="00131A88">
          <w:t>Sơ đồ hoạt động của IGS Connector và IGS Web Bridge</w:t>
        </w:r>
        <w:bookmarkEnd w:id="924"/>
      </w:ins>
    </w:p>
    <w:p w:rsidR="008E65AA" w:rsidRPr="00131A88" w:rsidRDefault="009E7A4B" w:rsidP="00396A24">
      <w:pPr>
        <w:spacing w:before="120" w:after="120"/>
        <w:rPr>
          <w:b/>
          <w:lang w:val="en-US"/>
        </w:rPr>
      </w:pPr>
      <w:r w:rsidRPr="00131A88">
        <w:rPr>
          <w:b/>
          <w:lang w:val="en-US"/>
        </w:rPr>
        <w:lastRenderedPageBreak/>
        <w:t>IGS Web Bridge</w:t>
      </w:r>
    </w:p>
    <w:p w:rsidR="009E7A4B" w:rsidRPr="00131A88" w:rsidRDefault="009E7A4B" w:rsidP="00396A24">
      <w:pPr>
        <w:rPr>
          <w:lang w:val="en-US"/>
        </w:rPr>
      </w:pPr>
      <w:ins w:id="926" w:author="mine" w:date="2014-01-16T01:18:00Z">
        <w:r w:rsidRPr="00131A88">
          <w:rPr>
            <w:lang w:val="en-US"/>
          </w:rPr>
          <w:t>IGS Web Bridge là thành phần làm nhiệm vụ là cầu nối IGS với các giải pháp, ứng dụng khác (các ứng dụng di động, các website khác, các ứng dụng nền desktop) thông qua truy cập mạng. Thành phần này giúp mở rộng, tăng cường ứng dụng của mạng xã hội. Về bản chất, IGS Web Bridge là tập hợp các web service</w:t>
        </w:r>
        <w:r w:rsidRPr="00131A88">
          <w:rPr>
            <w:rStyle w:val="FootnoteReference"/>
            <w:lang w:val="en-US"/>
          </w:rPr>
          <w:footnoteReference w:id="4"/>
        </w:r>
        <w:r w:rsidRPr="00131A88">
          <w:rPr>
            <w:lang w:val="en-US"/>
          </w:rPr>
          <w:t xml:space="preserve"> được xây dựng tích hợp vào mạng xã hội IGS.</w:t>
        </w:r>
      </w:ins>
    </w:p>
    <w:p w:rsidR="009E7A4B" w:rsidRPr="00131A88" w:rsidRDefault="009E7A4B" w:rsidP="00396A24">
      <w:pPr>
        <w:rPr>
          <w:lang w:val="en-US"/>
        </w:rPr>
      </w:pPr>
      <w:r w:rsidRPr="00131A88">
        <w:rPr>
          <w:lang w:val="en-US"/>
        </w:rPr>
        <w:t>Cấu trúc của một web service  của IGS như sau:</w:t>
      </w:r>
    </w:p>
    <w:p w:rsidR="00235CD7" w:rsidRPr="00131A88" w:rsidRDefault="009E7A4B" w:rsidP="00396A24">
      <w:pPr>
        <w:pStyle w:val="Caption11"/>
        <w:spacing w:line="360" w:lineRule="auto"/>
      </w:pPr>
      <w:r w:rsidRPr="00131A88">
        <w:drawing>
          <wp:inline distT="0" distB="0" distL="0" distR="0" wp14:anchorId="1F0C4EDE" wp14:editId="363A4B0E">
            <wp:extent cx="5303520" cy="2011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rsidR="006838AF" w:rsidRPr="00131A88" w:rsidRDefault="0024110D" w:rsidP="00396A24">
      <w:pPr>
        <w:pStyle w:val="Caption11"/>
        <w:spacing w:line="360" w:lineRule="auto"/>
      </w:pPr>
      <w:bookmarkStart w:id="929" w:name="_Toc382590757"/>
      <w:r w:rsidRPr="00131A88">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4</w:t>
      </w:r>
      <w:r w:rsidR="00E5356A">
        <w:fldChar w:fldCharType="end"/>
      </w:r>
      <w:r w:rsidRPr="00131A88">
        <w:t xml:space="preserve"> </w:t>
      </w:r>
      <w:r w:rsidR="00235CD7" w:rsidRPr="00131A88">
        <w:t>Web service group.forum.save_post của IGS</w:t>
      </w:r>
      <w:bookmarkEnd w:id="929"/>
    </w:p>
    <w:p w:rsidR="009E7A4B" w:rsidRPr="00131A88" w:rsidRDefault="009E7A4B" w:rsidP="00396A24">
      <w:pPr>
        <w:spacing w:before="120" w:after="120"/>
        <w:rPr>
          <w:ins w:id="930" w:author="mine" w:date="2014-01-16T01:18:00Z"/>
          <w:b/>
          <w:lang w:val="en-US"/>
        </w:rPr>
      </w:pPr>
      <w:r w:rsidRPr="00131A88">
        <w:rPr>
          <w:b/>
          <w:lang w:val="en-US"/>
        </w:rPr>
        <w:t>IGS Connector</w:t>
      </w:r>
    </w:p>
    <w:p w:rsidR="009E7A4B" w:rsidRPr="00131A88" w:rsidRDefault="009E7A4B" w:rsidP="00396A24">
      <w:pPr>
        <w:rPr>
          <w:lang w:val="en-US"/>
        </w:rPr>
      </w:pPr>
      <w:r w:rsidRPr="00131A88">
        <w:rPr>
          <w:lang w:val="en-US"/>
        </w:rPr>
        <w:t xml:space="preserve">IGS Connector là cầu nối giữa máy chủ SVN và mạng xã hội, có nhiệm vụ cập nhật thông tin về các hoạt động của máy chủ SVN đến mạng xã hội, bao gồm thông tin về thời gian, ghi chú của mỗi lần có thay đổi diễn ra ở máy chủ SVN. Việc cập nhật này có tác dụng ghi vết lại quá trình hoạt động của sinh viên ở các đồ án mà sinh viên được giao, giúp cho việc đánh giá của giảng viên phụ trách đồ án dễ dàng, trực quan hơn. Thông tin thu được từ máy chủ SVN được hiển thị trực tiếp trên trang quản lý của nhóm.Về mặt kỹ thuật, IGS Connector là tập hợp các đoạn shell script trong linux, sử dụng câu lệnh cURL để gửi thông tin thay đổi ở máy chủ SVN, cụ thể hơn </w:t>
      </w:r>
      <w:r w:rsidRPr="00131A88">
        <w:rPr>
          <w:lang w:val="en-US"/>
        </w:rPr>
        <w:lastRenderedPageBreak/>
        <w:t>là ở từng kho mã nguồn (repository) đến IGS Web Bridge và được hiển thị trên mạng xã hội IGS. Các đoạn script này được chèn vào các SVN hook</w:t>
      </w:r>
      <w:r w:rsidRPr="00131A88">
        <w:rPr>
          <w:rStyle w:val="FootnoteReference"/>
          <w:lang w:val="en-US"/>
        </w:rPr>
        <w:footnoteReference w:id="5"/>
      </w:r>
      <w:r w:rsidRPr="00131A88">
        <w:rPr>
          <w:lang w:val="en-US"/>
        </w:rPr>
        <w:t>.</w:t>
      </w:r>
    </w:p>
    <w:p w:rsidR="009E7A4B" w:rsidRPr="00131A88" w:rsidRDefault="009E7A4B" w:rsidP="00396A24">
      <w:pPr>
        <w:rPr>
          <w:lang w:val="en-US"/>
        </w:rPr>
      </w:pPr>
      <w:r w:rsidRPr="00131A88">
        <w:rPr>
          <w:lang w:val="en-US"/>
        </w:rPr>
        <w:t>Minh hoạ một IGS Connector chịu trách nhiệm thông báo cho mạng xã hội IGS khi có một người dùng commit mã nguồn lên máy chủ kèm một message.</w:t>
      </w:r>
    </w:p>
    <w:p w:rsidR="00235CD7" w:rsidRPr="00131A88" w:rsidRDefault="006C08D6" w:rsidP="00396A24">
      <w:pPr>
        <w:pStyle w:val="Caption11"/>
        <w:spacing w:line="360" w:lineRule="auto"/>
      </w:pPr>
      <w:r>
        <w:drawing>
          <wp:inline distT="0" distB="0" distL="0" distR="0" wp14:anchorId="755E1899" wp14:editId="35E28E7C">
            <wp:extent cx="5564849" cy="16666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gs connector.png"/>
                    <pic:cNvPicPr/>
                  </pic:nvPicPr>
                  <pic:blipFill>
                    <a:blip r:embed="rId48">
                      <a:extLst>
                        <a:ext uri="{28A0092B-C50C-407E-A947-70E740481C1C}">
                          <a14:useLocalDpi xmlns:a14="http://schemas.microsoft.com/office/drawing/2010/main" val="0"/>
                        </a:ext>
                      </a:extLst>
                    </a:blip>
                    <a:stretch>
                      <a:fillRect/>
                    </a:stretch>
                  </pic:blipFill>
                  <pic:spPr>
                    <a:xfrm>
                      <a:off x="0" y="0"/>
                      <a:ext cx="5564849" cy="1666667"/>
                    </a:xfrm>
                    <a:prstGeom prst="rect">
                      <a:avLst/>
                    </a:prstGeom>
                  </pic:spPr>
                </pic:pic>
              </a:graphicData>
            </a:graphic>
          </wp:inline>
        </w:drawing>
      </w:r>
    </w:p>
    <w:p w:rsidR="006C08D6" w:rsidRDefault="0024110D" w:rsidP="006C08D6">
      <w:pPr>
        <w:pStyle w:val="Caption11"/>
        <w:spacing w:before="120" w:after="360" w:line="360" w:lineRule="auto"/>
      </w:pPr>
      <w:bookmarkStart w:id="931" w:name="_Toc382590758"/>
      <w:r w:rsidRPr="00131A88">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5</w:t>
      </w:r>
      <w:r w:rsidR="00E5356A">
        <w:fldChar w:fldCharType="end"/>
      </w:r>
      <w:r w:rsidR="00235CD7" w:rsidRPr="00131A88">
        <w:t xml:space="preserve"> Một IGS Connector thông báo sự kiện post-commit</w:t>
      </w:r>
      <w:bookmarkEnd w:id="931"/>
    </w:p>
    <w:p w:rsidR="006C08D6" w:rsidRDefault="006C08D6" w:rsidP="00EF74DE">
      <w:pPr>
        <w:pStyle w:val="Heading3"/>
        <w:numPr>
          <w:ilvl w:val="2"/>
          <w:numId w:val="23"/>
        </w:numPr>
        <w:rPr>
          <w:lang w:val="en-US"/>
        </w:rPr>
      </w:pPr>
      <w:bookmarkStart w:id="932" w:name="_Toc377965828"/>
      <w:bookmarkStart w:id="933" w:name="_Toc382590712"/>
      <w:r w:rsidRPr="006C08D6">
        <w:rPr>
          <w:lang w:val="en-US"/>
        </w:rPr>
        <w:t>Phát triển, tùy biến các plugin</w:t>
      </w:r>
      <w:bookmarkEnd w:id="932"/>
      <w:bookmarkEnd w:id="933"/>
    </w:p>
    <w:p w:rsidR="00957A18" w:rsidRPr="00131A88" w:rsidRDefault="00957A18" w:rsidP="00957A18">
      <w:pPr>
        <w:ind w:firstLine="630"/>
        <w:rPr>
          <w:lang w:val="en-US"/>
        </w:rPr>
      </w:pPr>
      <w:r w:rsidRPr="00131A88">
        <w:rPr>
          <w:lang w:val="en-US"/>
        </w:rPr>
        <w:t>IGS được xây dựng bằng Elgg nên phần cài đặt cũng khá dễ dàng và nhanh chóng. Với sự hỗ trợ lớn từ cộng đồng người phát triển gần như nhóm đã tìm được một số plugin cần thiết. Các tính năng sẵn có của Elgg bao gồm như: Tag để đánh dấu dữ liệu giúp cho quá trình tìm kiếm đạt được hiệu quả cao hơn, Messages hộp thư cá nhân của từng thành viên, Blog – với chức năng này thành viên có thể viết blog chi sẻ kiến thứ</w:t>
      </w:r>
      <w:r>
        <w:rPr>
          <w:lang w:val="en-US"/>
        </w:rPr>
        <w:t>c,</w:t>
      </w:r>
      <w:r w:rsidRPr="00131A88">
        <w:rPr>
          <w:lang w:val="en-US"/>
        </w:rPr>
        <w:t xml:space="preserve"> Groups/Friends – tạo nhóm và kết bạn.</w:t>
      </w:r>
      <w:r>
        <w:rPr>
          <w:lang w:val="en-US"/>
        </w:rPr>
        <w:t xml:space="preserve"> </w:t>
      </w:r>
      <w:r w:rsidRPr="00131A88">
        <w:rPr>
          <w:lang w:val="en-US"/>
        </w:rPr>
        <w:t>Việc làm còn lại là chỉnh sửa lại và viết thêm các plugin mới cho phù hợp với mục đích của IGS.</w:t>
      </w:r>
    </w:p>
    <w:p w:rsidR="004E7BE1" w:rsidRDefault="006C08D6" w:rsidP="006C08D6">
      <w:pPr>
        <w:pStyle w:val="Caption11"/>
        <w:spacing w:line="360" w:lineRule="auto"/>
      </w:pPr>
      <w:r w:rsidRPr="00131A88">
        <w:rPr>
          <w:b w:val="0"/>
          <w:bCs w:val="0"/>
        </w:rPr>
        <w:lastRenderedPageBreak/>
        <w:drawing>
          <wp:inline distT="0" distB="0" distL="0" distR="0" wp14:anchorId="4F80E9E9" wp14:editId="1F9A78B2">
            <wp:extent cx="4079395"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lgg1.jpg"/>
                    <pic:cNvPicPr/>
                  </pic:nvPicPr>
                  <pic:blipFill>
                    <a:blip r:embed="rId49">
                      <a:grayscl/>
                      <a:extLst>
                        <a:ext uri="{28A0092B-C50C-407E-A947-70E740481C1C}">
                          <a14:useLocalDpi xmlns:a14="http://schemas.microsoft.com/office/drawing/2010/main" val="0"/>
                        </a:ext>
                      </a:extLst>
                    </a:blip>
                    <a:stretch>
                      <a:fillRect/>
                    </a:stretch>
                  </pic:blipFill>
                  <pic:spPr>
                    <a:xfrm>
                      <a:off x="0" y="0"/>
                      <a:ext cx="4089969" cy="2998603"/>
                    </a:xfrm>
                    <a:prstGeom prst="rect">
                      <a:avLst/>
                    </a:prstGeom>
                  </pic:spPr>
                </pic:pic>
              </a:graphicData>
            </a:graphic>
          </wp:inline>
        </w:drawing>
      </w:r>
    </w:p>
    <w:p w:rsidR="004E7BE1" w:rsidRPr="004E7BE1" w:rsidRDefault="004E7BE1" w:rsidP="00396A24">
      <w:pPr>
        <w:pStyle w:val="Caption"/>
        <w:spacing w:line="360" w:lineRule="auto"/>
        <w:rPr>
          <w:b/>
          <w:lang w:val="en-US"/>
        </w:rPr>
      </w:pPr>
      <w:bookmarkStart w:id="934" w:name="_Toc382590741"/>
      <w:r w:rsidRPr="004E7BE1">
        <w:rPr>
          <w:b/>
        </w:rPr>
        <w:t xml:space="preserve">Hình  </w:t>
      </w:r>
      <w:r w:rsidR="002A4C58">
        <w:rPr>
          <w:b/>
        </w:rPr>
        <w:fldChar w:fldCharType="begin"/>
      </w:r>
      <w:r w:rsidR="002A4C58">
        <w:rPr>
          <w:b/>
        </w:rPr>
        <w:instrText xml:space="preserve"> STYLEREF 1 \s </w:instrText>
      </w:r>
      <w:r w:rsidR="002A4C58">
        <w:rPr>
          <w:b/>
        </w:rPr>
        <w:fldChar w:fldCharType="separate"/>
      </w:r>
      <w:r w:rsidR="0012781D">
        <w:rPr>
          <w:b/>
          <w:noProof/>
        </w:rPr>
        <w:t>3</w:t>
      </w:r>
      <w:r w:rsidR="002A4C58">
        <w:rPr>
          <w:b/>
        </w:rPr>
        <w:fldChar w:fldCharType="end"/>
      </w:r>
      <w:r w:rsidR="002A4C58">
        <w:rPr>
          <w:b/>
        </w:rPr>
        <w:t>.</w:t>
      </w:r>
      <w:r w:rsidR="002A4C58">
        <w:rPr>
          <w:b/>
        </w:rPr>
        <w:fldChar w:fldCharType="begin"/>
      </w:r>
      <w:r w:rsidR="002A4C58">
        <w:rPr>
          <w:b/>
        </w:rPr>
        <w:instrText xml:space="preserve"> SEQ Hình_ \* ARABIC \s 1 </w:instrText>
      </w:r>
      <w:r w:rsidR="002A4C58">
        <w:rPr>
          <w:b/>
        </w:rPr>
        <w:fldChar w:fldCharType="separate"/>
      </w:r>
      <w:r w:rsidR="0012781D">
        <w:rPr>
          <w:b/>
          <w:noProof/>
        </w:rPr>
        <w:t>14</w:t>
      </w:r>
      <w:r w:rsidR="002A4C58">
        <w:rPr>
          <w:b/>
        </w:rPr>
        <w:fldChar w:fldCharType="end"/>
      </w:r>
      <w:r w:rsidRPr="004E7BE1">
        <w:rPr>
          <w:b/>
        </w:rPr>
        <w:t xml:space="preserve"> Các chức năng sẵn có của Elgg</w:t>
      </w:r>
      <w:bookmarkEnd w:id="934"/>
    </w:p>
    <w:p w:rsidR="00A1471F" w:rsidRPr="00131A88" w:rsidRDefault="00A1471F" w:rsidP="00396A24">
      <w:pPr>
        <w:pStyle w:val="Heading4"/>
        <w:rPr>
          <w:lang w:val="en-US"/>
        </w:rPr>
      </w:pPr>
      <w:bookmarkStart w:id="935" w:name="_Toc377965829"/>
      <w:r w:rsidRPr="00131A88">
        <w:rPr>
          <w:lang w:val="en-US"/>
        </w:rPr>
        <w:t>Plugin Groups</w:t>
      </w:r>
      <w:bookmarkEnd w:id="935"/>
    </w:p>
    <w:p w:rsidR="00A1471F" w:rsidRPr="00131A88" w:rsidRDefault="00A1471F" w:rsidP="00396A24">
      <w:pPr>
        <w:ind w:firstLine="630"/>
        <w:rPr>
          <w:lang w:val="en-US"/>
        </w:rPr>
      </w:pPr>
      <w:r w:rsidRPr="00131A88">
        <w:rPr>
          <w:lang w:val="en-US"/>
        </w:rPr>
        <w:t>Mặc định plugin groups</w:t>
      </w:r>
      <w:r w:rsidR="00A70376" w:rsidRPr="00131A88">
        <w:rPr>
          <w:lang w:val="en-US"/>
        </w:rPr>
        <w:t xml:space="preserve"> gồm các tính năng như tạo nhóm mới, chỉnh sửa thông tin nhóm, tham gia vào nhóm</w:t>
      </w:r>
    </w:p>
    <w:p w:rsidR="00D653BC" w:rsidRPr="00131A88" w:rsidRDefault="003B2C8B" w:rsidP="00396A24">
      <w:pPr>
        <w:keepNext/>
        <w:ind w:firstLine="0"/>
        <w:jc w:val="center"/>
      </w:pPr>
      <w:r w:rsidRPr="00131A88">
        <w:rPr>
          <w:noProof/>
          <w:lang w:val="en-US"/>
        </w:rPr>
        <w:drawing>
          <wp:inline distT="0" distB="0" distL="0" distR="0" wp14:anchorId="04151178" wp14:editId="374BE30A">
            <wp:extent cx="5579745" cy="2429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gs.png"/>
                    <pic:cNvPicPr/>
                  </pic:nvPicPr>
                  <pic:blipFill>
                    <a:blip r:embed="rId50">
                      <a:grayscl/>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rsidR="00A70376" w:rsidRPr="00131A88" w:rsidRDefault="00D653BC" w:rsidP="00396A24">
      <w:pPr>
        <w:pStyle w:val="Caption11"/>
        <w:spacing w:line="360" w:lineRule="auto"/>
      </w:pPr>
      <w:bookmarkStart w:id="936" w:name="_Toc382590742"/>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15</w:t>
      </w:r>
      <w:r w:rsidR="002A4C58">
        <w:fldChar w:fldCharType="end"/>
      </w:r>
      <w:r w:rsidRPr="00131A88">
        <w:t xml:space="preserve"> Các chức năng sẵn có của Elgg</w:t>
      </w:r>
      <w:bookmarkEnd w:id="936"/>
    </w:p>
    <w:p w:rsidR="00A70376" w:rsidRPr="00131A88" w:rsidRDefault="00A70376" w:rsidP="00396A24">
      <w:pPr>
        <w:ind w:firstLine="630"/>
        <w:rPr>
          <w:lang w:val="en-US"/>
        </w:rPr>
      </w:pPr>
      <w:r w:rsidRPr="00131A88">
        <w:rPr>
          <w:lang w:val="en-US"/>
        </w:rPr>
        <w:t xml:space="preserve">Vẫn còn thiếu tính năng yêu cầu SVN Repositoty (Request SVN Repository) và Giảng viên đánh giá (Tearcher Review). Như vậy nhiệm vụ là cần phải thêm hai </w:t>
      </w:r>
      <w:r w:rsidRPr="00131A88">
        <w:rPr>
          <w:lang w:val="en-US"/>
        </w:rPr>
        <w:lastRenderedPageBreak/>
        <w:t>tính năng này vào plugin groups. Ngoài ra còn phải hiển thị các thao tác của người dùng với SVN lên giao diện.</w:t>
      </w:r>
    </w:p>
    <w:p w:rsidR="00D653BC" w:rsidRPr="00131A88" w:rsidRDefault="006E172C" w:rsidP="00396A24">
      <w:pPr>
        <w:keepNext/>
        <w:ind w:firstLine="0"/>
        <w:jc w:val="center"/>
      </w:pPr>
      <w:r w:rsidRPr="00131A88">
        <w:rPr>
          <w:noProof/>
          <w:lang w:val="en-US"/>
        </w:rPr>
        <w:drawing>
          <wp:inline distT="0" distB="0" distL="0" distR="0" wp14:anchorId="7551C42E" wp14:editId="5CE018D6">
            <wp:extent cx="5579745" cy="242951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gs_group.png"/>
                    <pic:cNvPicPr/>
                  </pic:nvPicPr>
                  <pic:blipFill>
                    <a:blip r:embed="rId51">
                      <a:grayscl/>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rsidR="00A70376" w:rsidRPr="00131A88" w:rsidRDefault="00D653BC" w:rsidP="00396A24">
      <w:pPr>
        <w:pStyle w:val="Caption11"/>
        <w:spacing w:line="360" w:lineRule="auto"/>
      </w:pPr>
      <w:bookmarkStart w:id="937" w:name="_Toc382590743"/>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16</w:t>
      </w:r>
      <w:r w:rsidR="002A4C58">
        <w:fldChar w:fldCharType="end"/>
      </w:r>
      <w:r w:rsidRPr="00131A88">
        <w:t xml:space="preserve"> Sau khi đã tùy chỉnh plugin groups</w:t>
      </w:r>
      <w:bookmarkEnd w:id="937"/>
      <w:r w:rsidR="00A70376" w:rsidRPr="00131A88">
        <w:t xml:space="preserve"> </w:t>
      </w:r>
    </w:p>
    <w:p w:rsidR="00255E92" w:rsidRPr="00E30CAB" w:rsidRDefault="00255E92" w:rsidP="00EF74DE">
      <w:pPr>
        <w:pStyle w:val="Heading4"/>
        <w:numPr>
          <w:ilvl w:val="3"/>
          <w:numId w:val="20"/>
        </w:numPr>
        <w:rPr>
          <w:lang w:val="en-US"/>
        </w:rPr>
      </w:pPr>
      <w:bookmarkStart w:id="938" w:name="_Toc377965830"/>
      <w:r w:rsidRPr="00E30CAB">
        <w:rPr>
          <w:lang w:val="en-US"/>
        </w:rPr>
        <w:t>Tích hợp plugin Profile Manager với chức năng review</w:t>
      </w:r>
    </w:p>
    <w:p w:rsidR="00255E92" w:rsidRPr="00131A88" w:rsidRDefault="00255E92" w:rsidP="00396A24">
      <w:pPr>
        <w:rPr>
          <w:lang w:val="en-US"/>
        </w:rPr>
      </w:pPr>
      <w:r w:rsidRPr="00131A88">
        <w:rPr>
          <w:lang w:val="en-US"/>
        </w:rPr>
        <w:t>Sau tùy chỉnh plugin groups chức năng review hoạt động tốt. Tuy nhiên muốn giới hạn chỉ cho phép thành viên là giảng viên và mới được phép review thì lại phải sửa lại thông tin của thành viên thêm thông tin loại thành viên (usertype). Mà việc làm này sẽ ảnh tới các plugin khác và tốn khá nhiều công sức để đảm bảo các plugin hoạt động bình thường sau khi chỉnh sửa thông tin này. Để khắc phục những khó khăn gặp phải, nhóm quyết định sử dụng plugin Profile Manager để thêm thông tin usertype cho thành viên. Việc sử dụng plugin Profile Manager này giúp tiết kiệm thời gian và công sức bỏ để chỉnh sửa theo như dự định ban đầu.</w:t>
      </w:r>
    </w:p>
    <w:p w:rsidR="00255E92" w:rsidRPr="00131A88" w:rsidRDefault="00255E92" w:rsidP="00396A24">
      <w:pPr>
        <w:keepNext/>
        <w:ind w:firstLine="0"/>
        <w:jc w:val="center"/>
      </w:pPr>
      <w:r w:rsidRPr="00131A88">
        <w:rPr>
          <w:noProof/>
          <w:lang w:val="en-US"/>
        </w:rPr>
        <w:drawing>
          <wp:inline distT="0" distB="0" distL="0" distR="0" wp14:anchorId="1C25BAF6" wp14:editId="6E823473">
            <wp:extent cx="5153744" cy="847843"/>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type.png"/>
                    <pic:cNvPicPr/>
                  </pic:nvPicPr>
                  <pic:blipFill>
                    <a:blip r:embed="rId52">
                      <a:grayscl/>
                      <a:extLst>
                        <a:ext uri="{28A0092B-C50C-407E-A947-70E740481C1C}">
                          <a14:useLocalDpi xmlns:a14="http://schemas.microsoft.com/office/drawing/2010/main" val="0"/>
                        </a:ext>
                      </a:extLst>
                    </a:blip>
                    <a:stretch>
                      <a:fillRect/>
                    </a:stretch>
                  </pic:blipFill>
                  <pic:spPr>
                    <a:xfrm>
                      <a:off x="0" y="0"/>
                      <a:ext cx="5153744" cy="847843"/>
                    </a:xfrm>
                    <a:prstGeom prst="rect">
                      <a:avLst/>
                    </a:prstGeom>
                  </pic:spPr>
                </pic:pic>
              </a:graphicData>
            </a:graphic>
          </wp:inline>
        </w:drawing>
      </w:r>
    </w:p>
    <w:p w:rsidR="00255E92" w:rsidRPr="00131A88" w:rsidRDefault="00255E92">
      <w:pPr>
        <w:pStyle w:val="Caption11"/>
        <w:spacing w:line="360" w:lineRule="auto"/>
        <w:pPrChange w:id="939" w:author="theirs" w:date="2014-01-16T01:18:00Z">
          <w:pPr>
            <w:pStyle w:val="Caption"/>
          </w:pPr>
        </w:pPrChange>
      </w:pPr>
      <w:bookmarkStart w:id="940" w:name="_Toc382590744"/>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17</w:t>
      </w:r>
      <w:r w:rsidR="002A4C58">
        <w:fldChar w:fldCharType="end"/>
      </w:r>
      <w:r w:rsidRPr="00131A88">
        <w:t xml:space="preserve"> Thêm trường usertype cho thành viên</w:t>
      </w:r>
      <w:bookmarkEnd w:id="940"/>
    </w:p>
    <w:p w:rsidR="00255E92" w:rsidRPr="00131A88" w:rsidRDefault="00255E92" w:rsidP="00396A24">
      <w:pPr>
        <w:tabs>
          <w:tab w:val="left" w:pos="720"/>
        </w:tabs>
        <w:ind w:firstLine="630"/>
        <w:rPr>
          <w:lang w:val="en-US"/>
        </w:rPr>
      </w:pPr>
      <w:r w:rsidRPr="00131A88">
        <w:rPr>
          <w:lang w:val="en-US"/>
        </w:rPr>
        <w:t xml:space="preserve">Trường usertype được lưu dưới dạng metadata và cho phép chọn bằng dropdown trong giao diện tạo mới thành viên với các giá trị như Student (sinh viên), </w:t>
      </w:r>
      <w:r w:rsidRPr="00131A88">
        <w:rPr>
          <w:lang w:val="en-US"/>
        </w:rPr>
        <w:lastRenderedPageBreak/>
        <w:t>Teacher (giảng viên), Campus Staff (nhân viên của trường), Admin (quản trị), HR (Human Resource – nhà tuyển dụng) và Other (thành viên loại khác với những loại vừa liệt kê). Việc phân ra nhiều loại như vậy nhằm tạo điều kiện cho sự phát triển sau này. Sau dùng plugin Profile Manager để thêm trường usertype và không cần bất kì chỉnh sửa mã nguồn cho các plugin khác, giao diện tạo mới thành viên thay đổi như hình bên dưới:</w:t>
      </w:r>
    </w:p>
    <w:p w:rsidR="00255E92" w:rsidRPr="00131A88" w:rsidRDefault="00255E92" w:rsidP="00396A24">
      <w:pPr>
        <w:keepNext/>
        <w:ind w:firstLine="0"/>
        <w:jc w:val="center"/>
      </w:pPr>
      <w:r w:rsidRPr="00131A88">
        <w:rPr>
          <w:noProof/>
          <w:lang w:val="en-US"/>
        </w:rPr>
        <w:drawing>
          <wp:inline distT="0" distB="0" distL="0" distR="0" wp14:anchorId="14230BC1" wp14:editId="1F8694DA">
            <wp:extent cx="4287329" cy="308510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userchange.png"/>
                    <pic:cNvPicPr/>
                  </pic:nvPicPr>
                  <pic:blipFill>
                    <a:blip r:embed="rId53">
                      <a:grayscl/>
                      <a:extLst>
                        <a:ext uri="{28A0092B-C50C-407E-A947-70E740481C1C}">
                          <a14:useLocalDpi xmlns:a14="http://schemas.microsoft.com/office/drawing/2010/main" val="0"/>
                        </a:ext>
                      </a:extLst>
                    </a:blip>
                    <a:stretch>
                      <a:fillRect/>
                    </a:stretch>
                  </pic:blipFill>
                  <pic:spPr>
                    <a:xfrm>
                      <a:off x="0" y="0"/>
                      <a:ext cx="4305266" cy="3098008"/>
                    </a:xfrm>
                    <a:prstGeom prst="rect">
                      <a:avLst/>
                    </a:prstGeom>
                  </pic:spPr>
                </pic:pic>
              </a:graphicData>
            </a:graphic>
          </wp:inline>
        </w:drawing>
      </w:r>
    </w:p>
    <w:p w:rsidR="00255E92" w:rsidRPr="00131A88" w:rsidRDefault="00255E92">
      <w:pPr>
        <w:pStyle w:val="Caption11"/>
        <w:spacing w:line="360" w:lineRule="auto"/>
        <w:pPrChange w:id="941" w:author="theirs" w:date="2014-01-16T01:18:00Z">
          <w:pPr>
            <w:pStyle w:val="Caption"/>
          </w:pPr>
        </w:pPrChange>
      </w:pPr>
      <w:bookmarkStart w:id="942" w:name="_Toc382590745"/>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18</w:t>
      </w:r>
      <w:r w:rsidR="002A4C58">
        <w:fldChar w:fldCharType="end"/>
      </w:r>
      <w:r w:rsidRPr="00131A88">
        <w:t xml:space="preserve"> Giao diện tạo mới thành viên thay đổi sau khi thêm usertype</w:t>
      </w:r>
      <w:bookmarkEnd w:id="942"/>
    </w:p>
    <w:p w:rsidR="00255E92" w:rsidRPr="00131A88" w:rsidRDefault="00255E92" w:rsidP="00396A24">
      <w:pPr>
        <w:ind w:firstLine="630"/>
        <w:rPr>
          <w:lang w:val="en-US"/>
        </w:rPr>
      </w:pPr>
      <w:r w:rsidRPr="00131A88">
        <w:rPr>
          <w:lang w:val="en-US"/>
        </w:rPr>
        <w:t>Sau khi dùng Profile Manager để chỉnh sửa thông tin thành viên, tiếp đến là giới hạn chỉ cho giảng viên mới được phép nhận xét. Việc này đơn giản chỉ là kiểm tra xem thành viên có usertype là Teacher hay không, nếu phải thì hiển thị nút Teacher Review ngược lại thì ẩn nút này đi.</w:t>
      </w:r>
    </w:p>
    <w:p w:rsidR="00A1471F" w:rsidRPr="00131A88" w:rsidRDefault="00A1471F" w:rsidP="00396A24">
      <w:pPr>
        <w:pStyle w:val="Heading4"/>
        <w:rPr>
          <w:lang w:val="en-US"/>
        </w:rPr>
      </w:pPr>
      <w:bookmarkStart w:id="943" w:name="_Toc377965831"/>
      <w:bookmarkEnd w:id="938"/>
      <w:r w:rsidRPr="00131A88">
        <w:rPr>
          <w:lang w:val="en-US"/>
        </w:rPr>
        <w:t>Plugin chat</w:t>
      </w:r>
      <w:bookmarkEnd w:id="943"/>
    </w:p>
    <w:p w:rsidR="00436C55" w:rsidRPr="00131A88" w:rsidRDefault="00436C55" w:rsidP="00396A24">
      <w:pPr>
        <w:ind w:firstLine="630"/>
        <w:rPr>
          <w:lang w:val="en-US"/>
        </w:rPr>
      </w:pPr>
      <w:r w:rsidRPr="00131A88">
        <w:rPr>
          <w:lang w:val="en-US"/>
        </w:rPr>
        <w:t>Một chức năng khác không thể thiếu cho mạng xã hội nữa là chat.</w:t>
      </w:r>
      <w:r w:rsidR="009321D8" w:rsidRPr="00131A88">
        <w:rPr>
          <w:lang w:val="en-US"/>
        </w:rPr>
        <w:t xml:space="preserve"> Có rất nhiều plugin chat cho </w:t>
      </w:r>
      <w:r w:rsidR="002B1338" w:rsidRPr="00131A88">
        <w:rPr>
          <w:lang w:val="en-US"/>
        </w:rPr>
        <w:t>Elgg</w:t>
      </w:r>
      <w:r w:rsidR="009321D8" w:rsidRPr="00131A88">
        <w:rPr>
          <w:lang w:val="en-US"/>
        </w:rPr>
        <w:t xml:space="preserve"> nhưng phần lớn hoặc là</w:t>
      </w:r>
      <w:r w:rsidR="00B239B2" w:rsidRPr="00131A88">
        <w:rPr>
          <w:lang w:val="en-US"/>
        </w:rPr>
        <w:t xml:space="preserve"> có tính p</w:t>
      </w:r>
      <w:r w:rsidR="009248D3" w:rsidRPr="00131A88">
        <w:rPr>
          <w:lang w:val="en-US"/>
        </w:rPr>
        <w:t xml:space="preserve">hí, </w:t>
      </w:r>
      <w:r w:rsidR="009321D8" w:rsidRPr="00131A88">
        <w:rPr>
          <w:lang w:val="en-US"/>
        </w:rPr>
        <w:t>cài đặt phức tạp hoặc là vẫn còn lỗ</w:t>
      </w:r>
      <w:r w:rsidR="009C00FC" w:rsidRPr="00131A88">
        <w:rPr>
          <w:lang w:val="en-US"/>
        </w:rPr>
        <w:t>i</w:t>
      </w:r>
      <w:r w:rsidR="009248D3" w:rsidRPr="00131A88">
        <w:rPr>
          <w:lang w:val="en-US"/>
        </w:rPr>
        <w:t>.</w:t>
      </w:r>
      <w:r w:rsidR="00B239B2" w:rsidRPr="00131A88">
        <w:rPr>
          <w:lang w:val="en-US"/>
        </w:rPr>
        <w:t xml:space="preserve"> Hai plugin miễn phí tiêu biểu là</w:t>
      </w:r>
      <w:r w:rsidR="00A240E4" w:rsidRPr="00131A88">
        <w:rPr>
          <w:lang w:val="en-US"/>
        </w:rPr>
        <w:t xml:space="preserve"> Plugin bottom_bar cung cấp chức năng chat giữa 2 thành viên vớ</w:t>
      </w:r>
      <w:r w:rsidR="00B239B2" w:rsidRPr="00131A88">
        <w:rPr>
          <w:lang w:val="en-US"/>
        </w:rPr>
        <w:t xml:space="preserve">i nhau và </w:t>
      </w:r>
      <w:r w:rsidR="00A240E4" w:rsidRPr="00131A88">
        <w:rPr>
          <w:lang w:val="en-US"/>
        </w:rPr>
        <w:t>plugin group_chat hỗ trợ chat cho các thành viên trong một nhóm.</w:t>
      </w:r>
    </w:p>
    <w:p w:rsidR="00E147C1" w:rsidRPr="00131A88" w:rsidRDefault="00E03B9F" w:rsidP="00396A24">
      <w:pPr>
        <w:keepNext/>
        <w:ind w:firstLine="0"/>
        <w:jc w:val="center"/>
      </w:pPr>
      <w:r w:rsidRPr="00131A88">
        <w:rPr>
          <w:noProof/>
          <w:lang w:val="en-US"/>
        </w:rPr>
        <w:lastRenderedPageBreak/>
        <w:drawing>
          <wp:inline distT="0" distB="0" distL="0" distR="0" wp14:anchorId="3D689231" wp14:editId="6FBD2B01">
            <wp:extent cx="4304122" cy="18383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t_orginal.png"/>
                    <pic:cNvPicPr/>
                  </pic:nvPicPr>
                  <pic:blipFill>
                    <a:blip r:embed="rId54">
                      <a:grayscl/>
                      <a:extLst>
                        <a:ext uri="{28A0092B-C50C-407E-A947-70E740481C1C}">
                          <a14:useLocalDpi xmlns:a14="http://schemas.microsoft.com/office/drawing/2010/main" val="0"/>
                        </a:ext>
                      </a:extLst>
                    </a:blip>
                    <a:stretch>
                      <a:fillRect/>
                    </a:stretch>
                  </pic:blipFill>
                  <pic:spPr>
                    <a:xfrm>
                      <a:off x="0" y="0"/>
                      <a:ext cx="4339797" cy="1853562"/>
                    </a:xfrm>
                    <a:prstGeom prst="rect">
                      <a:avLst/>
                    </a:prstGeom>
                  </pic:spPr>
                </pic:pic>
              </a:graphicData>
            </a:graphic>
          </wp:inline>
        </w:drawing>
      </w:r>
    </w:p>
    <w:p w:rsidR="00E03B9F" w:rsidRPr="00131A88" w:rsidRDefault="00E147C1" w:rsidP="00396A24">
      <w:pPr>
        <w:pStyle w:val="Caption11"/>
        <w:spacing w:line="360" w:lineRule="auto"/>
      </w:pPr>
      <w:bookmarkStart w:id="944" w:name="_Toc382590746"/>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20</w:t>
      </w:r>
      <w:r w:rsidR="002A4C58">
        <w:fldChar w:fldCharType="end"/>
      </w:r>
      <w:r w:rsidRPr="00131A88">
        <w:t xml:space="preserve"> Giao diện của bottom_bar</w:t>
      </w:r>
      <w:bookmarkEnd w:id="944"/>
    </w:p>
    <w:p w:rsidR="00E147C1" w:rsidRPr="00255E92" w:rsidRDefault="00A240E4" w:rsidP="00396A24">
      <w:pPr>
        <w:ind w:firstLine="630"/>
        <w:rPr>
          <w:lang w:val="en-US"/>
        </w:rPr>
      </w:pPr>
      <w:r w:rsidRPr="00131A88">
        <w:rPr>
          <w:lang w:val="en-US"/>
        </w:rPr>
        <w:t xml:space="preserve">Plugin bottom_bar </w:t>
      </w:r>
      <w:r w:rsidR="00D4271C" w:rsidRPr="00131A88">
        <w:rPr>
          <w:lang w:val="en-US"/>
        </w:rPr>
        <w:t>hỗ trợ chat giữa hai thành viên với nhau tuy nhiên</w:t>
      </w:r>
      <w:r w:rsidR="00C14D41" w:rsidRPr="00131A88">
        <w:rPr>
          <w:lang w:val="en-US"/>
        </w:rPr>
        <w:t xml:space="preserve"> vẫn còn khá nhiều </w:t>
      </w:r>
      <w:r w:rsidR="003C78AA">
        <w:rPr>
          <w:lang w:val="en-US"/>
        </w:rPr>
        <w:t>lỗi</w:t>
      </w:r>
      <w:r w:rsidR="00C14D41" w:rsidRPr="00131A88">
        <w:rPr>
          <w:lang w:val="en-US"/>
        </w:rPr>
        <w:t xml:space="preserve"> như nếu gửi tin nhắn nhanh quá thì sẽ nội dung tin nhắn không còn đúng hoặc không đến được người nhận</w:t>
      </w:r>
      <w:r w:rsidR="00D31C2B" w:rsidRPr="00131A88">
        <w:rPr>
          <w:lang w:val="en-US"/>
        </w:rPr>
        <w:t>,</w:t>
      </w:r>
      <w:r w:rsidR="00D4271C" w:rsidRPr="00131A88">
        <w:rPr>
          <w:lang w:val="en-US"/>
        </w:rPr>
        <w:t xml:space="preserve"> giao diện chưa thật thân thiệ</w:t>
      </w:r>
      <w:r w:rsidR="00140E36" w:rsidRPr="00131A88">
        <w:rPr>
          <w:lang w:val="en-US"/>
        </w:rPr>
        <w:t>n. Ngoài ra, để cập nhật trạng thái (trực tuyến – online hay ẩn - offline) của các thành viên đã kết</w:t>
      </w:r>
      <w:r w:rsidR="009367AD" w:rsidRPr="00131A88">
        <w:rPr>
          <w:lang w:val="en-US"/>
        </w:rPr>
        <w:t xml:space="preserve"> bạn</w:t>
      </w:r>
      <w:r w:rsidR="00140E36" w:rsidRPr="00131A88">
        <w:rPr>
          <w:lang w:val="en-US"/>
        </w:rPr>
        <w:t xml:space="preserve"> thì phải tải lại trang. Một hạn chế nữ</w:t>
      </w:r>
      <w:r w:rsidR="009F5E69" w:rsidRPr="00131A88">
        <w:rPr>
          <w:lang w:val="en-US"/>
        </w:rPr>
        <w:t>a là chưa hỗ trợ thanh cuộn khi danh sách bạn bè quá nhiều.</w:t>
      </w:r>
      <w:r w:rsidR="009367AD" w:rsidRPr="00131A88">
        <w:rPr>
          <w:lang w:val="en-US"/>
        </w:rPr>
        <w:t xml:space="preserve"> Plugin group_chat thì không có quá nhiều lỗi nhưng khi tích hợp hai plugin này lại với nhau giao diện bị vỡ</w:t>
      </w:r>
      <w:r w:rsidR="00255E92">
        <w:rPr>
          <w:lang w:val="en-US"/>
        </w:rPr>
        <w:t>.</w:t>
      </w:r>
    </w:p>
    <w:p w:rsidR="000901B9" w:rsidRDefault="00B239B2" w:rsidP="00396A24">
      <w:pPr>
        <w:ind w:firstLine="630"/>
        <w:rPr>
          <w:lang w:val="en-US"/>
        </w:rPr>
      </w:pPr>
      <w:r w:rsidRPr="00131A88">
        <w:rPr>
          <w:lang w:val="en-US"/>
        </w:rPr>
        <w:t>Từ những vấn đề gặp phải nhóm quyết định phát triển lại plugin chat cho phù hợp với nhu cầu của IGS. Để đảm bảo tính thời gian thực trong khi chat,</w:t>
      </w:r>
      <w:r w:rsidR="00D31C2B" w:rsidRPr="00131A88">
        <w:rPr>
          <w:lang w:val="en-US"/>
        </w:rPr>
        <w:t xml:space="preserve"> nhóm</w:t>
      </w:r>
      <w:r w:rsidRPr="00131A88">
        <w:rPr>
          <w:lang w:val="en-US"/>
        </w:rPr>
        <w:t xml:space="preserve"> định thì cứ mỗi một giây sẽ gửi yêu cầu cập nhật</w:t>
      </w:r>
      <w:r w:rsidR="00B97719" w:rsidRPr="00131A88">
        <w:rPr>
          <w:lang w:val="en-US"/>
        </w:rPr>
        <w:t xml:space="preserve"> nội dung chat lên server</w:t>
      </w:r>
      <w:r w:rsidR="00975F79" w:rsidRPr="00131A88">
        <w:rPr>
          <w:lang w:val="en-US"/>
        </w:rPr>
        <w:t xml:space="preserve"> nội dung chat sau khi cập nhật về phía người dùng sẽ dùng javascript để hiển thị lên giao diện chat</w:t>
      </w:r>
      <w:r w:rsidR="00B97719" w:rsidRPr="00131A88">
        <w:rPr>
          <w:lang w:val="en-US"/>
        </w:rPr>
        <w:t xml:space="preserve"> và cứ mỗi 3 phút sẽ cập nhật trạng thái của thành viên. Và để nội dung tin nhắn sau khi được người dùng cập nhật về sẽ xóa khỏ</w:t>
      </w:r>
      <w:r w:rsidR="00C82965">
        <w:rPr>
          <w:lang w:val="en-US"/>
        </w:rPr>
        <w:t xml:space="preserve">i data </w:t>
      </w:r>
      <w:r w:rsidR="00B97719" w:rsidRPr="00131A88">
        <w:rPr>
          <w:lang w:val="en-US"/>
        </w:rPr>
        <w:t>và nội dung này sẽ được lưu ở cookie tại phía người dùng</w:t>
      </w:r>
      <w:r w:rsidR="000901B9">
        <w:rPr>
          <w:lang w:val="en-US"/>
        </w:rPr>
        <w:t>.</w:t>
      </w:r>
    </w:p>
    <w:p w:rsidR="00975F79" w:rsidRPr="00131A88" w:rsidRDefault="00975F79" w:rsidP="00396A24">
      <w:pPr>
        <w:ind w:firstLine="630"/>
        <w:rPr>
          <w:lang w:val="en-US"/>
        </w:rPr>
      </w:pPr>
      <w:r w:rsidRPr="00131A88">
        <w:rPr>
          <w:lang w:val="en-US"/>
        </w:rPr>
        <w:t>Sau hoàn thành</w:t>
      </w:r>
      <w:r w:rsidR="0048473C" w:rsidRPr="00131A88">
        <w:rPr>
          <w:lang w:val="en-US"/>
        </w:rPr>
        <w:t>, plugin chat đã hỗ trợ cả hai chức năng chat giữa hai thành viên với nhau và chat giữa các thành viên trong một nhóm. Giao diện cũng đã thân thiện hơn và khắc phục đươc các hạn chế của plugin bottom_bar.</w:t>
      </w:r>
    </w:p>
    <w:p w:rsidR="00E147C1" w:rsidRPr="00131A88" w:rsidRDefault="0048473C" w:rsidP="00396A24">
      <w:pPr>
        <w:keepNext/>
        <w:ind w:firstLine="0"/>
        <w:jc w:val="center"/>
      </w:pPr>
      <w:r w:rsidRPr="00131A88">
        <w:rPr>
          <w:noProof/>
          <w:lang w:val="en-US"/>
        </w:rPr>
        <w:lastRenderedPageBreak/>
        <w:drawing>
          <wp:inline distT="0" distB="0" distL="0" distR="0" wp14:anchorId="4727B0F6" wp14:editId="58BCA0E9">
            <wp:extent cx="5172075" cy="232204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png"/>
                    <pic:cNvPicPr/>
                  </pic:nvPicPr>
                  <pic:blipFill>
                    <a:blip r:embed="rId55">
                      <a:grayscl/>
                      <a:extLst>
                        <a:ext uri="{28A0092B-C50C-407E-A947-70E740481C1C}">
                          <a14:useLocalDpi xmlns:a14="http://schemas.microsoft.com/office/drawing/2010/main" val="0"/>
                        </a:ext>
                      </a:extLst>
                    </a:blip>
                    <a:stretch>
                      <a:fillRect/>
                    </a:stretch>
                  </pic:blipFill>
                  <pic:spPr>
                    <a:xfrm>
                      <a:off x="0" y="0"/>
                      <a:ext cx="5182497" cy="2326727"/>
                    </a:xfrm>
                    <a:prstGeom prst="rect">
                      <a:avLst/>
                    </a:prstGeom>
                  </pic:spPr>
                </pic:pic>
              </a:graphicData>
            </a:graphic>
          </wp:inline>
        </w:drawing>
      </w:r>
    </w:p>
    <w:p w:rsidR="00E03B9F" w:rsidRPr="00131A88" w:rsidRDefault="00E147C1" w:rsidP="00396A24">
      <w:pPr>
        <w:pStyle w:val="Caption11"/>
        <w:spacing w:line="360" w:lineRule="auto"/>
      </w:pPr>
      <w:bookmarkStart w:id="945" w:name="_Toc382590747"/>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21</w:t>
      </w:r>
      <w:r w:rsidR="002A4C58">
        <w:fldChar w:fldCharType="end"/>
      </w:r>
      <w:r w:rsidRPr="00131A88">
        <w:t xml:space="preserve"> Giao diện </w:t>
      </w:r>
      <w:r w:rsidR="001B011B">
        <w:t>chat</w:t>
      </w:r>
      <w:bookmarkEnd w:id="945"/>
    </w:p>
    <w:p w:rsidR="000D6B33" w:rsidRDefault="00DE36D0" w:rsidP="00396A24">
      <w:pPr>
        <w:pStyle w:val="Heading4"/>
        <w:rPr>
          <w:lang w:val="en-US"/>
        </w:rPr>
      </w:pPr>
      <w:bookmarkStart w:id="946" w:name="_Toc377965832"/>
      <w:r>
        <w:rPr>
          <w:lang w:val="en-US"/>
        </w:rPr>
        <w:t>Plugin Subject Manage</w:t>
      </w:r>
      <w:r w:rsidR="0028141B">
        <w:rPr>
          <w:lang w:val="en-US"/>
        </w:rPr>
        <w:t>ment</w:t>
      </w:r>
    </w:p>
    <w:p w:rsidR="000D6B33" w:rsidRPr="000D6B33" w:rsidRDefault="000D6B33" w:rsidP="00396A24">
      <w:pPr>
        <w:rPr>
          <w:lang w:val="en-US"/>
        </w:rPr>
      </w:pPr>
      <w:r>
        <w:rPr>
          <w:lang w:val="en-US"/>
        </w:rPr>
        <w:t xml:space="preserve">Trước tiên để dễ hiểu ta cần phân biệt giữa nhóm môn học, đề tài môn học và nhóm đồ án. Nhóm môn học là một nhóm trên mạng xã hội được giảng viên tạo ra, tượng trưng cho một môn học mà giảng viên đó phụ trách. Đề tài môn học là đề tài </w:t>
      </w:r>
      <w:r w:rsidR="006F2478">
        <w:rPr>
          <w:lang w:val="en-US"/>
        </w:rPr>
        <w:t xml:space="preserve">do giảng viên tạo ra và </w:t>
      </w:r>
      <w:r>
        <w:rPr>
          <w:lang w:val="en-US"/>
        </w:rPr>
        <w:t>sẽ được một nhóm sinh viên thực hiệ</w:t>
      </w:r>
      <w:r w:rsidR="006F2478">
        <w:rPr>
          <w:lang w:val="en-US"/>
        </w:rPr>
        <w:t>n. Nhóm đồ án là một nhóm sinh viên đăng kí thực hiện một đề tài cho một môn học và báo cáo với giảng viên phụ trách vào cuối kì.</w:t>
      </w:r>
    </w:p>
    <w:p w:rsidR="00A5177D" w:rsidRDefault="00DE36D0" w:rsidP="00396A24">
      <w:pPr>
        <w:ind w:firstLine="629"/>
        <w:rPr>
          <w:lang w:val="en-US"/>
        </w:rPr>
      </w:pPr>
      <w:r>
        <w:rPr>
          <w:lang w:val="en-US"/>
        </w:rPr>
        <w:t xml:space="preserve">Plugin </w:t>
      </w:r>
      <w:r w:rsidRPr="00DE36D0">
        <w:rPr>
          <w:lang w:val="en-US"/>
        </w:rPr>
        <w:t>Subject Management</w:t>
      </w:r>
      <w:r>
        <w:rPr>
          <w:lang w:val="en-US"/>
        </w:rPr>
        <w:t xml:space="preserve"> hỗ trợ giảng viên tạo ra nhóm môn học và </w:t>
      </w:r>
      <w:r w:rsidR="00B35444">
        <w:rPr>
          <w:lang w:val="en-US"/>
        </w:rPr>
        <w:t>quản lý</w:t>
      </w:r>
      <w:r>
        <w:rPr>
          <w:lang w:val="en-US"/>
        </w:rPr>
        <w:t xml:space="preserve"> quá trình làm làm đồ án của các nhóm sinh viên. Ngoài những tính năng đã được hỗ trợ bởi plugin </w:t>
      </w:r>
      <w:r w:rsidRPr="00DE36D0">
        <w:rPr>
          <w:i/>
          <w:lang w:val="en-US"/>
        </w:rPr>
        <w:t>Groups</w:t>
      </w:r>
      <w:r>
        <w:rPr>
          <w:lang w:val="en-US"/>
        </w:rPr>
        <w:t>, nhóm môn học có thêm các tính năng dành cho giảng viên như tạo danh sách đề tài môn họ</w:t>
      </w:r>
      <w:r w:rsidR="00A5177D">
        <w:rPr>
          <w:lang w:val="en-US"/>
        </w:rPr>
        <w:t xml:space="preserve">c, </w:t>
      </w:r>
      <w:r w:rsidR="00B35444">
        <w:rPr>
          <w:lang w:val="en-US"/>
        </w:rPr>
        <w:t>quản lý</w:t>
      </w:r>
      <w:r w:rsidR="00A5177D">
        <w:rPr>
          <w:lang w:val="en-US"/>
        </w:rPr>
        <w:t xml:space="preserve"> đăng kí nhóm thực hiện đề tài, </w:t>
      </w:r>
      <w:r w:rsidR="00B35444">
        <w:rPr>
          <w:lang w:val="en-US"/>
        </w:rPr>
        <w:t>quản lý</w:t>
      </w:r>
      <w:r w:rsidR="00A5177D">
        <w:rPr>
          <w:lang w:val="en-US"/>
        </w:rPr>
        <w:t xml:space="preserve"> danh sách nhóm thực hiện đề tài môn học. Như vậy những tính năng cần phát triển bao gồm: </w:t>
      </w:r>
    </w:p>
    <w:p w:rsidR="00A5177D" w:rsidRDefault="00B35444" w:rsidP="00EF74DE">
      <w:pPr>
        <w:pStyle w:val="ListParagraph"/>
        <w:numPr>
          <w:ilvl w:val="0"/>
          <w:numId w:val="19"/>
        </w:numPr>
        <w:spacing w:line="360" w:lineRule="auto"/>
        <w:ind w:left="1344" w:hanging="357"/>
      </w:pPr>
      <w:r>
        <w:t>Quản lý</w:t>
      </w:r>
      <w:r w:rsidR="00811A9A">
        <w:t xml:space="preserve"> </w:t>
      </w:r>
      <w:r w:rsidR="00A5177D">
        <w:t>danh sách đề tài</w:t>
      </w:r>
    </w:p>
    <w:p w:rsidR="00811A9A" w:rsidRDefault="00811A9A" w:rsidP="00EF74DE">
      <w:pPr>
        <w:pStyle w:val="ListParagraph"/>
        <w:numPr>
          <w:ilvl w:val="1"/>
          <w:numId w:val="19"/>
        </w:numPr>
        <w:spacing w:line="360" w:lineRule="auto"/>
      </w:pPr>
      <w:r>
        <w:t>Tạo danh sách đề tài</w:t>
      </w:r>
    </w:p>
    <w:p w:rsidR="00811A9A" w:rsidRDefault="00811A9A" w:rsidP="00EF74DE">
      <w:pPr>
        <w:pStyle w:val="ListParagraph"/>
        <w:numPr>
          <w:ilvl w:val="1"/>
          <w:numId w:val="19"/>
        </w:numPr>
        <w:spacing w:line="360" w:lineRule="auto"/>
      </w:pPr>
      <w:r>
        <w:t>Sửa thông tin đề tài môn học</w:t>
      </w:r>
    </w:p>
    <w:p w:rsidR="00811A9A" w:rsidRDefault="00811A9A" w:rsidP="00EF74DE">
      <w:pPr>
        <w:pStyle w:val="ListParagraph"/>
        <w:numPr>
          <w:ilvl w:val="1"/>
          <w:numId w:val="19"/>
        </w:numPr>
        <w:spacing w:line="360" w:lineRule="auto"/>
      </w:pPr>
      <w:r>
        <w:t>Xóa đề tài môn học</w:t>
      </w:r>
    </w:p>
    <w:p w:rsidR="00A5177D" w:rsidRDefault="00B35444" w:rsidP="00EF74DE">
      <w:pPr>
        <w:pStyle w:val="ListParagraph"/>
        <w:numPr>
          <w:ilvl w:val="0"/>
          <w:numId w:val="19"/>
        </w:numPr>
        <w:spacing w:line="360" w:lineRule="auto"/>
        <w:ind w:left="1344" w:hanging="357"/>
      </w:pPr>
      <w:r>
        <w:t>Quản lý</w:t>
      </w:r>
      <w:r w:rsidR="00A5177D">
        <w:t xml:space="preserve"> đăng kí nhóm đề tài</w:t>
      </w:r>
    </w:p>
    <w:p w:rsidR="00A5177D" w:rsidRDefault="00A5177D" w:rsidP="00EF74DE">
      <w:pPr>
        <w:pStyle w:val="ListParagraph"/>
        <w:numPr>
          <w:ilvl w:val="1"/>
          <w:numId w:val="19"/>
        </w:numPr>
        <w:spacing w:line="360" w:lineRule="auto"/>
      </w:pPr>
      <w:r>
        <w:t>Chập nhận đăng kí nhóm của sinh viên</w:t>
      </w:r>
    </w:p>
    <w:p w:rsidR="00A5177D" w:rsidRDefault="00A5177D" w:rsidP="00EF74DE">
      <w:pPr>
        <w:pStyle w:val="ListParagraph"/>
        <w:numPr>
          <w:ilvl w:val="1"/>
          <w:numId w:val="19"/>
        </w:numPr>
        <w:spacing w:line="360" w:lineRule="auto"/>
      </w:pPr>
      <w:r>
        <w:lastRenderedPageBreak/>
        <w:t>Từ chối đăng kí nhóm của sinh viên</w:t>
      </w:r>
    </w:p>
    <w:p w:rsidR="00A5177D" w:rsidRDefault="00B35444" w:rsidP="00EF74DE">
      <w:pPr>
        <w:pStyle w:val="ListParagraph"/>
        <w:numPr>
          <w:ilvl w:val="0"/>
          <w:numId w:val="19"/>
        </w:numPr>
        <w:spacing w:line="360" w:lineRule="auto"/>
      </w:pPr>
      <w:r>
        <w:t>Quản lý</w:t>
      </w:r>
      <w:r w:rsidR="00A5177D">
        <w:t xml:space="preserve"> </w:t>
      </w:r>
      <w:r w:rsidR="00811A9A">
        <w:t>danh sách nhóm thực hiện đề tài</w:t>
      </w:r>
    </w:p>
    <w:p w:rsidR="00811A9A" w:rsidRDefault="00811A9A" w:rsidP="00EF74DE">
      <w:pPr>
        <w:pStyle w:val="ListParagraph"/>
        <w:numPr>
          <w:ilvl w:val="1"/>
          <w:numId w:val="19"/>
        </w:numPr>
        <w:spacing w:line="360" w:lineRule="auto"/>
      </w:pPr>
      <w:r>
        <w:t>Duyệt danh sách nhóm thực hiện đề tài</w:t>
      </w:r>
    </w:p>
    <w:p w:rsidR="00811A9A" w:rsidRPr="00A5177D" w:rsidRDefault="00811A9A" w:rsidP="00EF74DE">
      <w:pPr>
        <w:pStyle w:val="ListParagraph"/>
        <w:numPr>
          <w:ilvl w:val="1"/>
          <w:numId w:val="19"/>
        </w:numPr>
        <w:spacing w:line="360" w:lineRule="auto"/>
      </w:pPr>
      <w:r>
        <w:t>Giao bài tập cho nhóm thực hiện đề tài</w:t>
      </w:r>
    </w:p>
    <w:p w:rsidR="0028141B" w:rsidRDefault="00D22F2E" w:rsidP="00396A24">
      <w:pPr>
        <w:rPr>
          <w:lang w:val="en-US"/>
        </w:rPr>
      </w:pPr>
      <w:r>
        <w:rPr>
          <w:lang w:val="en-US"/>
        </w:rPr>
        <w:t xml:space="preserve">Sơ đồ giảng viên </w:t>
      </w:r>
      <w:r w:rsidR="00B35444">
        <w:rPr>
          <w:lang w:val="en-US"/>
        </w:rPr>
        <w:t>quản lý</w:t>
      </w:r>
      <w:r>
        <w:rPr>
          <w:lang w:val="en-US"/>
        </w:rPr>
        <w:t xml:space="preserve"> môn học:</w:t>
      </w:r>
    </w:p>
    <w:p w:rsidR="00D22F2E" w:rsidRDefault="00D22F2E" w:rsidP="00396A24">
      <w:pPr>
        <w:keepNext/>
        <w:ind w:firstLine="0"/>
        <w:jc w:val="center"/>
      </w:pPr>
      <w:r>
        <w:rPr>
          <w:noProof/>
          <w:lang w:val="en-US"/>
        </w:rPr>
        <w:drawing>
          <wp:inline distT="0" distB="0" distL="0" distR="0" wp14:anchorId="5775F8CA" wp14:editId="63D637AB">
            <wp:extent cx="5579745" cy="28479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C28FE.tmp"/>
                    <pic:cNvPicPr/>
                  </pic:nvPicPr>
                  <pic:blipFill>
                    <a:blip r:embed="rId56">
                      <a:grayscl/>
                      <a:extLst>
                        <a:ext uri="{28A0092B-C50C-407E-A947-70E740481C1C}">
                          <a14:useLocalDpi xmlns:a14="http://schemas.microsoft.com/office/drawing/2010/main" val="0"/>
                        </a:ext>
                      </a:extLst>
                    </a:blip>
                    <a:stretch>
                      <a:fillRect/>
                    </a:stretch>
                  </pic:blipFill>
                  <pic:spPr>
                    <a:xfrm>
                      <a:off x="0" y="0"/>
                      <a:ext cx="5579745" cy="2847975"/>
                    </a:xfrm>
                    <a:prstGeom prst="rect">
                      <a:avLst/>
                    </a:prstGeom>
                  </pic:spPr>
                </pic:pic>
              </a:graphicData>
            </a:graphic>
          </wp:inline>
        </w:drawing>
      </w:r>
    </w:p>
    <w:p w:rsidR="00D22F2E" w:rsidRPr="00E30DF4" w:rsidRDefault="00D22F2E" w:rsidP="00396A24">
      <w:pPr>
        <w:pStyle w:val="Caption11"/>
        <w:spacing w:line="360" w:lineRule="auto"/>
      </w:pPr>
      <w:bookmarkStart w:id="947" w:name="_Toc382590759"/>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6</w:t>
      </w:r>
      <w:r w:rsidR="00E5356A">
        <w:fldChar w:fldCharType="end"/>
      </w:r>
      <w:r w:rsidRPr="00E30DF4">
        <w:t xml:space="preserve"> Giảng viên </w:t>
      </w:r>
      <w:r w:rsidR="00B35444">
        <w:t>quản lý</w:t>
      </w:r>
      <w:r w:rsidRPr="00E30DF4">
        <w:t xml:space="preserve"> môn học</w:t>
      </w:r>
      <w:bookmarkEnd w:id="947"/>
    </w:p>
    <w:p w:rsidR="00D22F2E" w:rsidRDefault="00D22F2E" w:rsidP="00396A24">
      <w:pPr>
        <w:rPr>
          <w:lang w:val="en-US"/>
        </w:rPr>
      </w:pPr>
      <w:r>
        <w:rPr>
          <w:lang w:val="en-US"/>
        </w:rPr>
        <w:t>Chú giải:</w:t>
      </w:r>
    </w:p>
    <w:p w:rsidR="00D22F2E" w:rsidRDefault="00D22F2E" w:rsidP="00EF74DE">
      <w:pPr>
        <w:pStyle w:val="ListParagraph"/>
        <w:numPr>
          <w:ilvl w:val="0"/>
          <w:numId w:val="19"/>
        </w:numPr>
        <w:spacing w:line="360" w:lineRule="auto"/>
        <w:ind w:left="1344" w:hanging="357"/>
      </w:pPr>
      <w:r w:rsidRPr="00D22F2E">
        <w:t>Mỗi đồ án cho phép tối đa nhiêu nhóm đăng kí trùng</w:t>
      </w:r>
    </w:p>
    <w:p w:rsidR="00D22F2E" w:rsidRDefault="00A37767" w:rsidP="00EF74DE">
      <w:pPr>
        <w:pStyle w:val="ListParagraph"/>
        <w:numPr>
          <w:ilvl w:val="0"/>
          <w:numId w:val="19"/>
        </w:numPr>
        <w:spacing w:line="360" w:lineRule="auto"/>
        <w:ind w:left="1344" w:hanging="357"/>
      </w:pPr>
      <w:r>
        <w:t>Giới hạn thời gian đăng kí nhóm, hết thời hạn nút đăng kí sẽ không còn xuất hiện</w:t>
      </w:r>
    </w:p>
    <w:p w:rsidR="00A37767" w:rsidRDefault="00A37767" w:rsidP="00EF74DE">
      <w:pPr>
        <w:pStyle w:val="ListParagraph"/>
        <w:numPr>
          <w:ilvl w:val="0"/>
          <w:numId w:val="19"/>
        </w:numPr>
        <w:spacing w:line="360" w:lineRule="auto"/>
        <w:ind w:left="1344" w:hanging="357"/>
      </w:pPr>
      <w:r>
        <w:t>Giao bài tập cho tất cả các nhóm hoặc từng từng nhóm</w:t>
      </w:r>
    </w:p>
    <w:p w:rsidR="00A37767" w:rsidRDefault="00AC5199" w:rsidP="00396A24">
      <w:pPr>
        <w:rPr>
          <w:rFonts w:cs="Times New Roman"/>
          <w:szCs w:val="26"/>
          <w:lang w:val="en-US"/>
        </w:rPr>
      </w:pPr>
      <w:r>
        <w:rPr>
          <w:noProof/>
          <w:lang w:val="en-US"/>
        </w:rPr>
        <w:lastRenderedPageBreak/>
        <w:drawing>
          <wp:anchor distT="0" distB="0" distL="114300" distR="114300" simplePos="0" relativeHeight="251658240" behindDoc="0" locked="0" layoutInCell="1" allowOverlap="1" wp14:anchorId="2C22969B" wp14:editId="45F878F9">
            <wp:simplePos x="0" y="0"/>
            <wp:positionH relativeFrom="column">
              <wp:posOffset>55880</wp:posOffset>
            </wp:positionH>
            <wp:positionV relativeFrom="paragraph">
              <wp:posOffset>231140</wp:posOffset>
            </wp:positionV>
            <wp:extent cx="5054600" cy="32092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CD279.tmp"/>
                    <pic:cNvPicPr/>
                  </pic:nvPicPr>
                  <pic:blipFill>
                    <a:blip r:embed="rId57">
                      <a:grayscl/>
                      <a:extLst>
                        <a:ext uri="{28A0092B-C50C-407E-A947-70E740481C1C}">
                          <a14:useLocalDpi xmlns:a14="http://schemas.microsoft.com/office/drawing/2010/main" val="0"/>
                        </a:ext>
                      </a:extLst>
                    </a:blip>
                    <a:stretch>
                      <a:fillRect/>
                    </a:stretch>
                  </pic:blipFill>
                  <pic:spPr>
                    <a:xfrm>
                      <a:off x="0" y="0"/>
                      <a:ext cx="5054600" cy="3209290"/>
                    </a:xfrm>
                    <a:prstGeom prst="rect">
                      <a:avLst/>
                    </a:prstGeom>
                  </pic:spPr>
                </pic:pic>
              </a:graphicData>
            </a:graphic>
            <wp14:sizeRelH relativeFrom="margin">
              <wp14:pctWidth>0</wp14:pctWidth>
            </wp14:sizeRelH>
            <wp14:sizeRelV relativeFrom="margin">
              <wp14:pctHeight>0</wp14:pctHeight>
            </wp14:sizeRelV>
          </wp:anchor>
        </w:drawing>
      </w:r>
      <w:r w:rsidR="00A37767">
        <w:rPr>
          <w:rFonts w:cs="Times New Roman"/>
          <w:szCs w:val="26"/>
        </w:rPr>
        <w:t xml:space="preserve">Sơ đồ màn hình </w:t>
      </w:r>
      <w:r w:rsidR="00B35444">
        <w:rPr>
          <w:rFonts w:cs="Times New Roman"/>
          <w:szCs w:val="26"/>
        </w:rPr>
        <w:t>quản lý</w:t>
      </w:r>
      <w:r w:rsidR="00A37767">
        <w:rPr>
          <w:rFonts w:cs="Times New Roman"/>
          <w:szCs w:val="26"/>
        </w:rPr>
        <w:t xml:space="preserve"> môn học</w:t>
      </w:r>
      <w:r w:rsidR="00A37767">
        <w:rPr>
          <w:rFonts w:cs="Times New Roman"/>
          <w:szCs w:val="26"/>
          <w:lang w:val="en-US"/>
        </w:rPr>
        <w:t>:</w:t>
      </w:r>
      <w:r w:rsidRPr="00AC5199">
        <w:rPr>
          <w:noProof/>
          <w:lang w:val="en-US"/>
        </w:rPr>
        <w:t xml:space="preserve"> </w:t>
      </w:r>
    </w:p>
    <w:p w:rsidR="00220C2F" w:rsidRPr="00E30DF4" w:rsidRDefault="00220C2F" w:rsidP="00396A24">
      <w:pPr>
        <w:pStyle w:val="Caption11"/>
        <w:spacing w:line="360" w:lineRule="auto"/>
      </w:pPr>
      <w:bookmarkStart w:id="948" w:name="_Toc382590760"/>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7</w:t>
      </w:r>
      <w:r w:rsidR="00E5356A">
        <w:fldChar w:fldCharType="end"/>
      </w:r>
      <w:r w:rsidRPr="00E30DF4">
        <w:t xml:space="preserve"> Sơ đồ màn hình </w:t>
      </w:r>
      <w:r w:rsidR="00B35444">
        <w:t>quản lý</w:t>
      </w:r>
      <w:r w:rsidRPr="00E30DF4">
        <w:t xml:space="preserve"> môn học</w:t>
      </w:r>
      <w:bookmarkEnd w:id="948"/>
    </w:p>
    <w:p w:rsidR="003F0EF8" w:rsidRDefault="003F0EF8" w:rsidP="00396A24">
      <w:pPr>
        <w:rPr>
          <w:lang w:val="en-US"/>
        </w:rPr>
      </w:pPr>
      <w:r>
        <w:rPr>
          <w:lang w:val="en-US"/>
        </w:rPr>
        <w:t>Chú giải:</w:t>
      </w:r>
    </w:p>
    <w:p w:rsidR="003F0EF8" w:rsidRDefault="003F0EF8" w:rsidP="00EF74DE">
      <w:pPr>
        <w:pStyle w:val="ListParagraph"/>
        <w:numPr>
          <w:ilvl w:val="0"/>
          <w:numId w:val="19"/>
        </w:numPr>
        <w:spacing w:line="360" w:lineRule="auto"/>
        <w:ind w:left="1344" w:hanging="357"/>
      </w:pPr>
      <w:r>
        <w:t>Khi giao bài tập thiết lập hạn cuối nộp bài, hết hạn nộp bài nếu không nộp bài đường dẫn để nộp bài cũng sẽ bị ẩn</w:t>
      </w:r>
    </w:p>
    <w:p w:rsidR="003F0EF8" w:rsidRDefault="003F0EF8" w:rsidP="00EF74DE">
      <w:pPr>
        <w:pStyle w:val="ListParagraph"/>
        <w:numPr>
          <w:ilvl w:val="0"/>
          <w:numId w:val="19"/>
        </w:numPr>
        <w:spacing w:line="360" w:lineRule="auto"/>
        <w:ind w:left="1344" w:hanging="357"/>
      </w:pPr>
      <w:r>
        <w:t>Danh sách nhóm đồ án hiện lên có sự khác biệt giữa các nhóm đã nộp bài tậ</w:t>
      </w:r>
      <w:r w:rsidR="004856C8">
        <w:t>p, nhóm chưa nộp bài tập, nhóm gần tới hạn cuối nộp bài, nhóm đã trễ hạn nộp bài</w:t>
      </w:r>
    </w:p>
    <w:p w:rsidR="001663E6" w:rsidRPr="001663E6" w:rsidRDefault="001663E6" w:rsidP="00396A24">
      <w:pPr>
        <w:rPr>
          <w:lang w:val="en-US"/>
        </w:rPr>
      </w:pPr>
      <w:r>
        <w:rPr>
          <w:lang w:val="en-US"/>
        </w:rPr>
        <w:t>Sau khi phân tích, plugin sẽ cần phải tạo ra 3 đối tượng mới là</w:t>
      </w:r>
      <w:r w:rsidR="000D6B33">
        <w:rPr>
          <w:lang w:val="en-US"/>
        </w:rPr>
        <w:t xml:space="preserve"> P</w:t>
      </w:r>
      <w:r>
        <w:rPr>
          <w:lang w:val="en-US"/>
        </w:rPr>
        <w:t>roject</w:t>
      </w:r>
      <w:r w:rsidR="000D6B33">
        <w:rPr>
          <w:lang w:val="en-US"/>
        </w:rPr>
        <w:t>group</w:t>
      </w:r>
      <w:r>
        <w:rPr>
          <w:lang w:val="en-US"/>
        </w:rPr>
        <w:t xml:space="preserve">, </w:t>
      </w:r>
      <w:r w:rsidR="000D6B33">
        <w:rPr>
          <w:lang w:val="en-US"/>
        </w:rPr>
        <w:t xml:space="preserve">Project và Assignment. Projectgroup dùng để lưu các nhóm đồ án ví dụ như nhóm đồ án cho học kì 1 năm học 2013-2014, học kì 2 năm học 2013-2014… như vậy sẽ giúp cho giáo viên dễ </w:t>
      </w:r>
      <w:r w:rsidR="00B35444">
        <w:rPr>
          <w:lang w:val="en-US"/>
        </w:rPr>
        <w:t>quản lý</w:t>
      </w:r>
      <w:r w:rsidR="000D6B33">
        <w:rPr>
          <w:lang w:val="en-US"/>
        </w:rPr>
        <w:t xml:space="preserve"> hơn và đỡ phải tạo lại một nhóm môn học mới cho cùng một môn. Project để thể hiện cho một đề tài, và Assignment để lưu thông tin về bài tập mà giảng viên muốn giao cho các nhóm thực hiện đề tài.</w:t>
      </w:r>
    </w:p>
    <w:p w:rsidR="00220C2F" w:rsidRDefault="001663E6" w:rsidP="00396A24">
      <w:pPr>
        <w:tabs>
          <w:tab w:val="left" w:pos="6795"/>
        </w:tabs>
        <w:rPr>
          <w:lang w:val="en-US"/>
        </w:rPr>
      </w:pPr>
      <w:r>
        <w:rPr>
          <w:lang w:val="en-US"/>
        </w:rPr>
        <w:t>G</w:t>
      </w:r>
      <w:r w:rsidR="00220C2F">
        <w:rPr>
          <w:lang w:val="en-US"/>
        </w:rPr>
        <w:t>iao diện chính có được sau khi cài đặt:</w:t>
      </w:r>
    </w:p>
    <w:p w:rsidR="00D666E7" w:rsidRDefault="00D666E7" w:rsidP="00396A24">
      <w:pPr>
        <w:keepNext/>
        <w:ind w:firstLine="0"/>
      </w:pPr>
      <w:r>
        <w:rPr>
          <w:noProof/>
          <w:lang w:val="en-US"/>
        </w:rPr>
        <w:lastRenderedPageBreak/>
        <w:drawing>
          <wp:inline distT="0" distB="0" distL="0" distR="0" wp14:anchorId="6845B8EE" wp14:editId="55D45F72">
            <wp:extent cx="5579745" cy="5441950"/>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nh sach do an.png"/>
                    <pic:cNvPicPr/>
                  </pic:nvPicPr>
                  <pic:blipFill>
                    <a:blip r:embed="rId58">
                      <a:grayscl/>
                      <a:extLst>
                        <a:ext uri="{28A0092B-C50C-407E-A947-70E740481C1C}">
                          <a14:useLocalDpi xmlns:a14="http://schemas.microsoft.com/office/drawing/2010/main" val="0"/>
                        </a:ext>
                      </a:extLst>
                    </a:blip>
                    <a:stretch>
                      <a:fillRect/>
                    </a:stretch>
                  </pic:blipFill>
                  <pic:spPr>
                    <a:xfrm>
                      <a:off x="0" y="0"/>
                      <a:ext cx="5579745" cy="5441950"/>
                    </a:xfrm>
                    <a:prstGeom prst="rect">
                      <a:avLst/>
                    </a:prstGeom>
                  </pic:spPr>
                </pic:pic>
              </a:graphicData>
            </a:graphic>
          </wp:inline>
        </w:drawing>
      </w:r>
    </w:p>
    <w:p w:rsidR="00220C2F" w:rsidRPr="00E30DF4" w:rsidRDefault="00D666E7" w:rsidP="00396A24">
      <w:pPr>
        <w:pStyle w:val="Caption11"/>
        <w:spacing w:line="360" w:lineRule="auto"/>
      </w:pPr>
      <w:bookmarkStart w:id="949" w:name="_Toc382590748"/>
      <w:r>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22</w:t>
      </w:r>
      <w:r w:rsidR="002A4C58">
        <w:fldChar w:fldCharType="end"/>
      </w:r>
      <w:r w:rsidRPr="00E30DF4">
        <w:t xml:space="preserve"> Trang danh sách đề tài</w:t>
      </w:r>
      <w:bookmarkEnd w:id="949"/>
    </w:p>
    <w:p w:rsidR="0028141B" w:rsidRDefault="0028141B" w:rsidP="00396A24">
      <w:pPr>
        <w:pStyle w:val="Heading4"/>
        <w:rPr>
          <w:lang w:val="en-US"/>
        </w:rPr>
      </w:pPr>
      <w:r>
        <w:rPr>
          <w:lang w:val="en-US"/>
        </w:rPr>
        <w:t>Plugin Project Management</w:t>
      </w:r>
    </w:p>
    <w:p w:rsidR="00803DA9" w:rsidRDefault="00803DA9" w:rsidP="00396A24">
      <w:r>
        <w:rPr>
          <w:lang w:val="en-US"/>
        </w:rPr>
        <w:t xml:space="preserve">Plugin Project Management hỗ trợ sinh viên </w:t>
      </w:r>
      <w:r w:rsidR="00B35444">
        <w:rPr>
          <w:lang w:val="en-US"/>
        </w:rPr>
        <w:t>quản lý</w:t>
      </w:r>
      <w:r>
        <w:rPr>
          <w:lang w:val="en-US"/>
        </w:rPr>
        <w:t xml:space="preserve"> các đồ án đã và đang thực hiện với các chức năng chính như cho phép duyệt xem tất cả các đồ án đã và đang tham gia, xem đồ án nào đang gần tới ngày cuối nộp bài tập được giảng viên giao, đồ án nào đã trỡ hạn nộp, nộp bài tập được giao. Như vậy hai chức năng chính cần hiện thực đó là duyệt danh sách đồ án và nộp bài tập.</w:t>
      </w:r>
    </w:p>
    <w:p w:rsidR="00803DA9" w:rsidRDefault="00803DA9" w:rsidP="00396A24">
      <w:pPr>
        <w:rPr>
          <w:rFonts w:cs="Times New Roman"/>
          <w:szCs w:val="26"/>
          <w:lang w:val="en-US"/>
        </w:rPr>
      </w:pPr>
      <w:r>
        <w:rPr>
          <w:lang w:val="en-US"/>
        </w:rPr>
        <w:t xml:space="preserve">Sơ đồ </w:t>
      </w:r>
      <w:r>
        <w:rPr>
          <w:rFonts w:cs="Times New Roman"/>
          <w:szCs w:val="26"/>
        </w:rPr>
        <w:t xml:space="preserve">sinh viên </w:t>
      </w:r>
      <w:r w:rsidR="00B35444">
        <w:rPr>
          <w:rFonts w:cs="Times New Roman"/>
          <w:szCs w:val="26"/>
        </w:rPr>
        <w:t>quản lý</w:t>
      </w:r>
      <w:r>
        <w:rPr>
          <w:rFonts w:cs="Times New Roman"/>
          <w:szCs w:val="26"/>
        </w:rPr>
        <w:t xml:space="preserve"> đồ án</w:t>
      </w:r>
      <w:r w:rsidR="0073589A">
        <w:rPr>
          <w:rFonts w:cs="Times New Roman"/>
          <w:szCs w:val="26"/>
          <w:lang w:val="en-US"/>
        </w:rPr>
        <w:t>:</w:t>
      </w:r>
    </w:p>
    <w:p w:rsidR="0073589A" w:rsidRDefault="004856C8" w:rsidP="00396A24">
      <w:pPr>
        <w:keepNext/>
        <w:ind w:firstLine="0"/>
      </w:pPr>
      <w:r>
        <w:rPr>
          <w:noProof/>
          <w:lang w:val="en-US"/>
        </w:rPr>
        <w:lastRenderedPageBreak/>
        <w:drawing>
          <wp:inline distT="0" distB="0" distL="0" distR="0" wp14:anchorId="4F5E8236" wp14:editId="77B63DBC">
            <wp:extent cx="5579745" cy="2544445"/>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3C34C2.tmp"/>
                    <pic:cNvPicPr/>
                  </pic:nvPicPr>
                  <pic:blipFill>
                    <a:blip r:embed="rId59">
                      <a:grayscl/>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a:graphicData>
            </a:graphic>
          </wp:inline>
        </w:drawing>
      </w:r>
    </w:p>
    <w:p w:rsidR="0073589A" w:rsidRPr="00E30DF4" w:rsidRDefault="0073589A" w:rsidP="00396A24">
      <w:pPr>
        <w:pStyle w:val="Caption11"/>
        <w:spacing w:line="360" w:lineRule="auto"/>
      </w:pPr>
      <w:bookmarkStart w:id="950" w:name="_Toc382590761"/>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8</w:t>
      </w:r>
      <w:r w:rsidR="00E5356A">
        <w:fldChar w:fldCharType="end"/>
      </w:r>
      <w:r w:rsidRPr="00E30DF4">
        <w:t xml:space="preserve"> Sơ đồ sinh viên </w:t>
      </w:r>
      <w:r w:rsidR="00B35444">
        <w:t>quản lý</w:t>
      </w:r>
      <w:r w:rsidRPr="00E30DF4">
        <w:t xml:space="preserve"> đồ án</w:t>
      </w:r>
      <w:bookmarkEnd w:id="950"/>
    </w:p>
    <w:p w:rsidR="004856C8" w:rsidRDefault="004856C8" w:rsidP="00396A24">
      <w:pPr>
        <w:rPr>
          <w:lang w:val="en-US"/>
        </w:rPr>
      </w:pPr>
      <w:r>
        <w:rPr>
          <w:lang w:val="en-US"/>
        </w:rPr>
        <w:t>Chú giải:</w:t>
      </w:r>
      <w:r w:rsidR="00255E92">
        <w:rPr>
          <w:lang w:val="en-US"/>
        </w:rPr>
        <w:t xml:space="preserve"> n</w:t>
      </w:r>
      <w:r>
        <w:rPr>
          <w:lang w:val="en-US"/>
        </w:rPr>
        <w:t>hóm đồ án môn học chính là nhóm tạo ra nhằm để trao đổ</w:t>
      </w:r>
      <w:r w:rsidR="00255E92">
        <w:rPr>
          <w:lang w:val="en-US"/>
        </w:rPr>
        <w:t xml:space="preserve">i thông tin </w:t>
      </w:r>
      <w:r>
        <w:rPr>
          <w:lang w:val="en-US"/>
        </w:rPr>
        <w:t xml:space="preserve">phục vụ trong quá trình làm đồ án </w:t>
      </w:r>
      <w:r w:rsidR="00255E92">
        <w:rPr>
          <w:lang w:val="en-US"/>
        </w:rPr>
        <w:t>giữa các thành viên trong nhóm</w:t>
      </w:r>
    </w:p>
    <w:p w:rsidR="00255E92" w:rsidRDefault="00255E92" w:rsidP="00396A24">
      <w:pPr>
        <w:rPr>
          <w:lang w:val="en-US"/>
        </w:rPr>
      </w:pPr>
      <w:r>
        <w:rPr>
          <w:lang w:val="en-US"/>
        </w:rPr>
        <w:t>Sinh viên nộp bài tập:</w:t>
      </w:r>
    </w:p>
    <w:p w:rsidR="00255E92" w:rsidRDefault="000037AF" w:rsidP="00396A24">
      <w:pPr>
        <w:keepNext/>
        <w:ind w:firstLine="0"/>
        <w:jc w:val="center"/>
      </w:pPr>
      <w:r>
        <w:rPr>
          <w:noProof/>
          <w:lang w:val="en-US"/>
        </w:rPr>
        <w:drawing>
          <wp:inline distT="0" distB="0" distL="0" distR="0" wp14:anchorId="256B599F" wp14:editId="2259FA36">
            <wp:extent cx="4657725" cy="2615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3C90E0.tmp"/>
                    <pic:cNvPicPr/>
                  </pic:nvPicPr>
                  <pic:blipFill>
                    <a:blip r:embed="rId60">
                      <a:grayscl/>
                      <a:extLst>
                        <a:ext uri="{28A0092B-C50C-407E-A947-70E740481C1C}">
                          <a14:useLocalDpi xmlns:a14="http://schemas.microsoft.com/office/drawing/2010/main" val="0"/>
                        </a:ext>
                      </a:extLst>
                    </a:blip>
                    <a:stretch>
                      <a:fillRect/>
                    </a:stretch>
                  </pic:blipFill>
                  <pic:spPr>
                    <a:xfrm>
                      <a:off x="0" y="0"/>
                      <a:ext cx="4681951" cy="2628968"/>
                    </a:xfrm>
                    <a:prstGeom prst="rect">
                      <a:avLst/>
                    </a:prstGeom>
                  </pic:spPr>
                </pic:pic>
              </a:graphicData>
            </a:graphic>
          </wp:inline>
        </w:drawing>
      </w:r>
    </w:p>
    <w:p w:rsidR="00255E92" w:rsidRPr="00E30DF4" w:rsidRDefault="00255E92" w:rsidP="00396A24">
      <w:pPr>
        <w:pStyle w:val="Caption11"/>
        <w:spacing w:line="360" w:lineRule="auto"/>
      </w:pPr>
      <w:bookmarkStart w:id="951" w:name="_Toc382590762"/>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9</w:t>
      </w:r>
      <w:r w:rsidR="00E5356A">
        <w:fldChar w:fldCharType="end"/>
      </w:r>
      <w:r w:rsidRPr="00E30DF4">
        <w:t xml:space="preserve"> Sinh viên nộp bài tập</w:t>
      </w:r>
      <w:bookmarkEnd w:id="951"/>
    </w:p>
    <w:p w:rsidR="000037AF" w:rsidRDefault="000037AF" w:rsidP="00396A24">
      <w:pPr>
        <w:rPr>
          <w:lang w:val="en-US"/>
        </w:rPr>
      </w:pPr>
      <w:r>
        <w:rPr>
          <w:lang w:val="en-US"/>
        </w:rPr>
        <w:t>Chú giải:</w:t>
      </w:r>
    </w:p>
    <w:p w:rsidR="000037AF" w:rsidRPr="000037AF" w:rsidRDefault="000037AF" w:rsidP="00396A24">
      <w:pPr>
        <w:rPr>
          <w:lang w:val="en-US"/>
        </w:rPr>
      </w:pPr>
      <w:r>
        <w:rPr>
          <w:lang w:val="en-US"/>
        </w:rPr>
        <w:t>Upload file bài làm có 2 cách. Cách thứ nhất, sinh viên có thể upload lên một trang web dịch vụ lưu trữ hoặc IGS và điền đường dẫn vào form nộp bài, cách thứ hai upload trược tiếp lên mạng xã hội và không cần phải điền đường dẫn như cách 1.</w:t>
      </w:r>
    </w:p>
    <w:p w:rsidR="00255E92" w:rsidRDefault="004856C8" w:rsidP="00396A24">
      <w:r>
        <w:lastRenderedPageBreak/>
        <w:t xml:space="preserve">Sơ đồ màn hình </w:t>
      </w:r>
      <w:r w:rsidR="00B35444">
        <w:t>quản lý</w:t>
      </w:r>
      <w:r w:rsidR="00255E92">
        <w:rPr>
          <w:lang w:val="en-US"/>
        </w:rPr>
        <w:t xml:space="preserve"> </w:t>
      </w:r>
      <w:r w:rsidR="00B35444">
        <w:rPr>
          <w:lang w:val="en-US"/>
        </w:rPr>
        <w:t>quản lý</w:t>
      </w:r>
      <w:r>
        <w:t xml:space="preserve"> danh sách đồ án của sinh viên</w:t>
      </w:r>
    </w:p>
    <w:p w:rsidR="00255E92" w:rsidRDefault="00255E92" w:rsidP="00396A24">
      <w:pPr>
        <w:keepNext/>
        <w:ind w:firstLine="0"/>
      </w:pPr>
      <w:r>
        <w:rPr>
          <w:noProof/>
          <w:lang w:val="en-US"/>
        </w:rPr>
        <w:drawing>
          <wp:inline distT="0" distB="0" distL="0" distR="0" wp14:anchorId="70E0AE19" wp14:editId="7683F608">
            <wp:extent cx="5258534" cy="187668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C5A88.tmp"/>
                    <pic:cNvPicPr/>
                  </pic:nvPicPr>
                  <pic:blipFill>
                    <a:blip r:embed="rId61">
                      <a:grayscl/>
                      <a:extLst>
                        <a:ext uri="{28A0092B-C50C-407E-A947-70E740481C1C}">
                          <a14:useLocalDpi xmlns:a14="http://schemas.microsoft.com/office/drawing/2010/main" val="0"/>
                        </a:ext>
                      </a:extLst>
                    </a:blip>
                    <a:stretch>
                      <a:fillRect/>
                    </a:stretch>
                  </pic:blipFill>
                  <pic:spPr>
                    <a:xfrm>
                      <a:off x="0" y="0"/>
                      <a:ext cx="5258534" cy="1876687"/>
                    </a:xfrm>
                    <a:prstGeom prst="rect">
                      <a:avLst/>
                    </a:prstGeom>
                  </pic:spPr>
                </pic:pic>
              </a:graphicData>
            </a:graphic>
          </wp:inline>
        </w:drawing>
      </w:r>
    </w:p>
    <w:p w:rsidR="004856C8" w:rsidRDefault="00255E92" w:rsidP="00396A24">
      <w:pPr>
        <w:pStyle w:val="Caption11"/>
        <w:spacing w:line="360" w:lineRule="auto"/>
      </w:pPr>
      <w:bookmarkStart w:id="952" w:name="_Toc382590763"/>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10</w:t>
      </w:r>
      <w:r w:rsidR="00E5356A">
        <w:fldChar w:fldCharType="end"/>
      </w:r>
      <w:r w:rsidRPr="00E30DF4">
        <w:t xml:space="preserve"> Sơ đồ màn hình </w:t>
      </w:r>
      <w:r w:rsidR="00B35444">
        <w:t>quản lý</w:t>
      </w:r>
      <w:r w:rsidRPr="00E30DF4">
        <w:t xml:space="preserve"> danh sách đồ án môn học</w:t>
      </w:r>
      <w:bookmarkEnd w:id="952"/>
    </w:p>
    <w:p w:rsidR="00C17187" w:rsidRPr="00C17187" w:rsidRDefault="00C17187" w:rsidP="00396A24">
      <w:pPr>
        <w:rPr>
          <w:lang w:val="en-US"/>
        </w:rPr>
      </w:pPr>
      <w:r>
        <w:rPr>
          <w:lang w:val="en-US"/>
        </w:rPr>
        <w:t>Việc hiện thực danh sách nhóm đồ án được kế thừa lại những phần plugin Subject Management đã tạo ra và không cần phải tạo ra đối tượng mới. Để lấy lên được danh sách đồ án sinh viên thực hiện, ta cần tạo ra mối liên hệ giữa sinh viên với đồ án. Để tạo ra cầu nố</w:t>
      </w:r>
      <w:r w:rsidR="000037AF">
        <w:rPr>
          <w:lang w:val="en-US"/>
        </w:rPr>
        <w:t>i đó, nhóm</w:t>
      </w:r>
      <w:r>
        <w:rPr>
          <w:lang w:val="en-US"/>
        </w:rPr>
        <w:t xml:space="preserve"> sử dụng </w:t>
      </w:r>
      <w:r w:rsidR="000037AF">
        <w:rPr>
          <w:lang w:val="en-US"/>
        </w:rPr>
        <w:t>entity “Relationship” do elgg cung cấp để tạo ra mối quan hệ “joinedproject” giữa hai đối tượng user và project. Đối với chức năng nộp bài, nhóm sửa dụng lại đối tượng Assignment và lưu đường dẫn đến file bài làm dưới dạng metadata.</w:t>
      </w:r>
    </w:p>
    <w:p w:rsidR="0028141B" w:rsidRDefault="0028141B" w:rsidP="00396A24">
      <w:pPr>
        <w:pStyle w:val="Heading4"/>
        <w:rPr>
          <w:lang w:val="en-US"/>
        </w:rPr>
      </w:pPr>
      <w:r>
        <w:rPr>
          <w:lang w:val="en-US"/>
        </w:rPr>
        <w:t>Plugin Users Import</w:t>
      </w:r>
    </w:p>
    <w:p w:rsidR="00EB331C" w:rsidRDefault="00677B4D" w:rsidP="00396A24">
      <w:pPr>
        <w:rPr>
          <w:lang w:val="en-US"/>
        </w:rPr>
      </w:pPr>
      <w:r>
        <w:rPr>
          <w:lang w:val="en-US"/>
        </w:rPr>
        <w:t xml:space="preserve">Cộng đồng các nhà phát triển Elgg đã phát triển plugin - </w:t>
      </w:r>
      <w:r w:rsidRPr="00677B4D">
        <w:rPr>
          <w:lang w:val="en-US"/>
        </w:rPr>
        <w:t>CSV User Upload</w:t>
      </w:r>
      <w:r>
        <w:rPr>
          <w:lang w:val="en-US"/>
        </w:rPr>
        <w:t xml:space="preserve"> - cho mục đích tạo danh sách thành viên từ danh sách sẵn có. Tuy nhiên plugin này không tạo danh sách từ file excel mà là từ file CSV. Đó nhóm không thể sử dụng được plugin này cho mục đích của nhóm vì danh sách sinh viên thông thường được lưu dưới dạng tập tin excel. Vì vậy nhóm phát triển plugin User Import để đáp ứng yêu cầu đặt ra. </w:t>
      </w:r>
      <w:r w:rsidR="00202758">
        <w:rPr>
          <w:lang w:val="en-US"/>
        </w:rPr>
        <w:t xml:space="preserve">Plugin User Import </w:t>
      </w:r>
      <w:r w:rsidR="00EB331C">
        <w:rPr>
          <w:lang w:val="en-US"/>
        </w:rPr>
        <w:t>giúp cho việc tạo danh sách sinh viên dễ dàng và nhanh chóng</w:t>
      </w:r>
      <w:r w:rsidR="00202758">
        <w:rPr>
          <w:lang w:val="en-US"/>
        </w:rPr>
        <w:t xml:space="preserve"> từ dữ liệu có sẵn mà thông thường là từ tập tin excel. </w:t>
      </w:r>
    </w:p>
    <w:p w:rsidR="00677B4D" w:rsidRDefault="00481FFB" w:rsidP="00396A24">
      <w:pPr>
        <w:tabs>
          <w:tab w:val="left" w:pos="7605"/>
        </w:tabs>
        <w:rPr>
          <w:lang w:val="en-US"/>
        </w:rPr>
      </w:pPr>
      <w:r>
        <w:rPr>
          <w:lang w:val="en-US"/>
        </w:rPr>
        <w:t>Workflow của quá trình tạo danh sách thành viên:</w:t>
      </w:r>
    </w:p>
    <w:p w:rsidR="00CD604E" w:rsidRDefault="00CD604E" w:rsidP="00396A24">
      <w:pPr>
        <w:keepNext/>
        <w:tabs>
          <w:tab w:val="left" w:pos="7605"/>
        </w:tabs>
        <w:ind w:firstLine="0"/>
      </w:pPr>
      <w:r>
        <w:rPr>
          <w:noProof/>
          <w:lang w:val="en-US"/>
        </w:rPr>
        <w:lastRenderedPageBreak/>
        <w:drawing>
          <wp:inline distT="0" distB="0" distL="0" distR="0" wp14:anchorId="3F8281F9" wp14:editId="0CC10B0C">
            <wp:extent cx="5579745" cy="3536315"/>
            <wp:effectExtent l="0" t="0" r="190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C6CA1.tmp"/>
                    <pic:cNvPicPr/>
                  </pic:nvPicPr>
                  <pic:blipFill>
                    <a:blip r:embed="rId62">
                      <a:grayscl/>
                      <a:extLst>
                        <a:ext uri="{28A0092B-C50C-407E-A947-70E740481C1C}">
                          <a14:useLocalDpi xmlns:a14="http://schemas.microsoft.com/office/drawing/2010/main" val="0"/>
                        </a:ext>
                      </a:extLst>
                    </a:blip>
                    <a:stretch>
                      <a:fillRect/>
                    </a:stretch>
                  </pic:blipFill>
                  <pic:spPr>
                    <a:xfrm>
                      <a:off x="0" y="0"/>
                      <a:ext cx="5579745" cy="3536315"/>
                    </a:xfrm>
                    <a:prstGeom prst="rect">
                      <a:avLst/>
                    </a:prstGeom>
                  </pic:spPr>
                </pic:pic>
              </a:graphicData>
            </a:graphic>
          </wp:inline>
        </w:drawing>
      </w:r>
    </w:p>
    <w:p w:rsidR="00481FFB" w:rsidRPr="00E30DF4" w:rsidRDefault="00481FFB" w:rsidP="00396A24">
      <w:pPr>
        <w:pStyle w:val="Caption11"/>
        <w:spacing w:line="360" w:lineRule="auto"/>
      </w:pPr>
      <w:bookmarkStart w:id="953" w:name="_Toc382590764"/>
      <w:r>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11</w:t>
      </w:r>
      <w:r w:rsidR="00E5356A">
        <w:fldChar w:fldCharType="end"/>
      </w:r>
      <w:r w:rsidRPr="00E30DF4">
        <w:t xml:space="preserve"> </w:t>
      </w:r>
      <w:r w:rsidR="00CD604E" w:rsidRPr="00E30DF4">
        <w:t>Workflow</w:t>
      </w:r>
      <w:r w:rsidRPr="00E30DF4">
        <w:t xml:space="preserve"> tạo danh sách</w:t>
      </w:r>
      <w:r w:rsidR="00CD604E" w:rsidRPr="00E30DF4">
        <w:t xml:space="preserve"> thành viên</w:t>
      </w:r>
      <w:bookmarkEnd w:id="953"/>
    </w:p>
    <w:p w:rsidR="00CD604E" w:rsidRDefault="00CD604E" w:rsidP="00396A24">
      <w:pPr>
        <w:rPr>
          <w:lang w:val="en-US"/>
        </w:rPr>
      </w:pPr>
      <w:r>
        <w:rPr>
          <w:lang w:val="en-US"/>
        </w:rPr>
        <w:t xml:space="preserve">Chú giải: </w:t>
      </w:r>
    </w:p>
    <w:p w:rsidR="00CD604E" w:rsidRDefault="00CD604E" w:rsidP="00EF74DE">
      <w:pPr>
        <w:pStyle w:val="ListParagraph"/>
        <w:numPr>
          <w:ilvl w:val="0"/>
          <w:numId w:val="19"/>
        </w:numPr>
        <w:spacing w:line="360" w:lineRule="auto"/>
        <w:ind w:left="1344" w:hanging="357"/>
      </w:pPr>
      <w:r>
        <w:t>Thông tin thành viên có 3 trường bắt buộc phải có là username, name, email.</w:t>
      </w:r>
    </w:p>
    <w:p w:rsidR="00CD604E" w:rsidRDefault="00CD604E" w:rsidP="00EF74DE">
      <w:pPr>
        <w:pStyle w:val="ListParagraph"/>
        <w:numPr>
          <w:ilvl w:val="0"/>
          <w:numId w:val="19"/>
        </w:numPr>
        <w:spacing w:line="360" w:lineRule="auto"/>
        <w:ind w:left="1344" w:hanging="357"/>
      </w:pPr>
      <w:r>
        <w:t xml:space="preserve">Cấu trúc file excel </w:t>
      </w:r>
      <w:r w:rsidR="006077B7">
        <w:t>cột A là tên đăng nhập, cột B là Tên hiển thị, cột C là địa chỉ email, cột D là  khoa đang theo học</w:t>
      </w:r>
    </w:p>
    <w:p w:rsidR="006077B7" w:rsidRDefault="006077B7" w:rsidP="00EF74DE">
      <w:pPr>
        <w:pStyle w:val="ListParagraph"/>
        <w:numPr>
          <w:ilvl w:val="0"/>
          <w:numId w:val="19"/>
        </w:numPr>
        <w:spacing w:line="360" w:lineRule="auto"/>
        <w:ind w:left="1344" w:hanging="357"/>
      </w:pPr>
      <w:r>
        <w:t xml:space="preserve">Qui ước khoa : </w:t>
      </w:r>
    </w:p>
    <w:p w:rsidR="006077B7" w:rsidRDefault="006077B7" w:rsidP="00EF74DE">
      <w:pPr>
        <w:pStyle w:val="ListParagraph"/>
        <w:numPr>
          <w:ilvl w:val="1"/>
          <w:numId w:val="19"/>
        </w:numPr>
        <w:spacing w:line="360" w:lineRule="auto"/>
      </w:pPr>
      <w:r>
        <w:t>Công nghệ phần mềm: CNPM = 1</w:t>
      </w:r>
    </w:p>
    <w:p w:rsidR="006077B7" w:rsidRDefault="006077B7" w:rsidP="00EF74DE">
      <w:pPr>
        <w:pStyle w:val="ListParagraph"/>
        <w:numPr>
          <w:ilvl w:val="1"/>
          <w:numId w:val="19"/>
        </w:numPr>
        <w:spacing w:line="360" w:lineRule="auto"/>
      </w:pPr>
      <w:r>
        <w:t>Khoa học máy tính: KHMT = 2</w:t>
      </w:r>
    </w:p>
    <w:p w:rsidR="006077B7" w:rsidRDefault="006077B7" w:rsidP="00EF74DE">
      <w:pPr>
        <w:pStyle w:val="ListParagraph"/>
        <w:numPr>
          <w:ilvl w:val="1"/>
          <w:numId w:val="19"/>
        </w:numPr>
        <w:spacing w:line="360" w:lineRule="auto"/>
      </w:pPr>
      <w:r>
        <w:t>Mạng máy tính và truyển thông: MTTTT = 3</w:t>
      </w:r>
    </w:p>
    <w:p w:rsidR="006077B7" w:rsidRDefault="006077B7" w:rsidP="00EF74DE">
      <w:pPr>
        <w:pStyle w:val="ListParagraph"/>
        <w:numPr>
          <w:ilvl w:val="1"/>
          <w:numId w:val="19"/>
        </w:numPr>
        <w:spacing w:line="360" w:lineRule="auto"/>
      </w:pPr>
      <w:r>
        <w:t>Hệ thống thông tin: HTTT = 4</w:t>
      </w:r>
    </w:p>
    <w:p w:rsidR="006077B7" w:rsidRDefault="006077B7" w:rsidP="00EF74DE">
      <w:pPr>
        <w:pStyle w:val="ListParagraph"/>
        <w:numPr>
          <w:ilvl w:val="1"/>
          <w:numId w:val="19"/>
        </w:numPr>
        <w:spacing w:line="360" w:lineRule="auto"/>
      </w:pPr>
      <w:r>
        <w:t>An ninh thông tin: ANTT = 5</w:t>
      </w:r>
    </w:p>
    <w:p w:rsidR="006077B7" w:rsidRPr="006077B7" w:rsidRDefault="00390908" w:rsidP="00396A24">
      <w:pPr>
        <w:rPr>
          <w:lang w:val="en-US"/>
        </w:rPr>
      </w:pPr>
      <w:r>
        <w:rPr>
          <w:lang w:val="en-US"/>
        </w:rPr>
        <w:t xml:space="preserve">Nhóm dùng PHP Excel để đọc tập tin excel và hiện tại plugin chỉ hỗ trợ tạo thành viên với </w:t>
      </w:r>
      <w:r w:rsidR="006B2A45">
        <w:rPr>
          <w:lang w:val="en-US"/>
        </w:rPr>
        <w:t xml:space="preserve">4 thông tin tên đăng nhập (username), tên hiển thị (name), email và khoa đang theo học (Faculty). </w:t>
      </w:r>
    </w:p>
    <w:p w:rsidR="001663E6" w:rsidRPr="00131A88" w:rsidRDefault="001663E6" w:rsidP="00396A24">
      <w:pPr>
        <w:pStyle w:val="Heading4"/>
        <w:rPr>
          <w:lang w:val="en-US"/>
        </w:rPr>
      </w:pPr>
      <w:r w:rsidRPr="00131A88">
        <w:rPr>
          <w:lang w:val="en-US"/>
        </w:rPr>
        <w:lastRenderedPageBreak/>
        <w:t xml:space="preserve">Plugin </w:t>
      </w:r>
      <w:r w:rsidR="005101FB">
        <w:rPr>
          <w:lang w:val="en-US"/>
        </w:rPr>
        <w:t>resume</w:t>
      </w:r>
      <w:r w:rsidRPr="00131A88">
        <w:rPr>
          <w:lang w:val="en-US"/>
        </w:rPr>
        <w:t xml:space="preserve"> (CV điện tử)</w:t>
      </w:r>
    </w:p>
    <w:p w:rsidR="001663E6" w:rsidRPr="00131A88" w:rsidRDefault="001663E6" w:rsidP="00396A24">
      <w:pPr>
        <w:ind w:firstLine="629"/>
        <w:rPr>
          <w:lang w:val="en-US"/>
        </w:rPr>
      </w:pPr>
      <w:r w:rsidRPr="00131A88">
        <w:rPr>
          <w:lang w:val="en-US"/>
        </w:rPr>
        <w:t xml:space="preserve">Plugin </w:t>
      </w:r>
      <w:r w:rsidR="005101FB">
        <w:rPr>
          <w:lang w:val="en-US"/>
        </w:rPr>
        <w:t>resume</w:t>
      </w:r>
      <w:r w:rsidRPr="00131A88">
        <w:rPr>
          <w:lang w:val="en-US"/>
        </w:rPr>
        <w:t xml:space="preserve"> hỗ trợ cho thành viên (sinh viên) chủ động tạo ra bảng mô tả năng lực cá nhân như các kỹ năng mà sinh viên có được trong quát trình học tập tại trường, các giải thưởng, danh hiệu mà sinh viên đó đạt được trong các cuộc thi được tổ chức trong và ngoài trường, chỉnh sửa thông tin cá nhân. Và đặc biệt là tự động liệt kê tất cả các đồ án, cũng như các nhóm mà sinh viên đó tham gia. Như vậy có các chức năng cần cài đặt là:</w:t>
      </w:r>
    </w:p>
    <w:p w:rsidR="001663E6" w:rsidRPr="00131A88" w:rsidRDefault="001663E6" w:rsidP="00EF74DE">
      <w:pPr>
        <w:pStyle w:val="ListParagraph"/>
        <w:numPr>
          <w:ilvl w:val="0"/>
          <w:numId w:val="10"/>
        </w:numPr>
        <w:spacing w:after="120" w:line="360" w:lineRule="auto"/>
        <w:ind w:left="1134" w:hanging="425"/>
      </w:pPr>
      <w:r w:rsidRPr="00131A88">
        <w:t>Tạo và sửa đổi thông tin cá nhân</w:t>
      </w:r>
    </w:p>
    <w:p w:rsidR="001663E6" w:rsidRPr="00131A88" w:rsidRDefault="001663E6" w:rsidP="00EF74DE">
      <w:pPr>
        <w:pStyle w:val="ListParagraph"/>
        <w:numPr>
          <w:ilvl w:val="0"/>
          <w:numId w:val="10"/>
        </w:numPr>
        <w:spacing w:after="120" w:line="360" w:lineRule="auto"/>
        <w:ind w:left="1134" w:hanging="425"/>
      </w:pPr>
      <w:r w:rsidRPr="00131A88">
        <w:t>Quản lý các kĩ năng gồm hiển thị danh sách kĩ năng, thêm, xóa, sửa kĩ năng</w:t>
      </w:r>
    </w:p>
    <w:p w:rsidR="001663E6" w:rsidRPr="00131A88" w:rsidRDefault="001663E6" w:rsidP="00EF74DE">
      <w:pPr>
        <w:pStyle w:val="ListParagraph"/>
        <w:numPr>
          <w:ilvl w:val="0"/>
          <w:numId w:val="10"/>
        </w:numPr>
        <w:spacing w:after="120" w:line="360" w:lineRule="auto"/>
        <w:ind w:left="1134" w:hanging="425"/>
      </w:pPr>
      <w:r w:rsidRPr="00131A88">
        <w:t>Quản lý giải thưởng gồm hiển thị danh sách, thêm, xóa và sửa giải thưởng</w:t>
      </w:r>
    </w:p>
    <w:p w:rsidR="001663E6" w:rsidRPr="00131A88" w:rsidRDefault="001663E6" w:rsidP="00EF74DE">
      <w:pPr>
        <w:pStyle w:val="ListParagraph"/>
        <w:numPr>
          <w:ilvl w:val="0"/>
          <w:numId w:val="10"/>
        </w:numPr>
        <w:spacing w:after="120" w:line="360" w:lineRule="auto"/>
        <w:ind w:left="1134" w:hanging="425"/>
      </w:pPr>
      <w:r w:rsidRPr="00131A88">
        <w:t>Danh sách các đồ án và nhóm đã tham gia</w:t>
      </w:r>
      <w:r>
        <w:t>. Cho phép sinh viên tùy chỉnh hiện thị những đồ án nào mình muốn</w:t>
      </w:r>
    </w:p>
    <w:p w:rsidR="001663E6" w:rsidRPr="00131A88" w:rsidRDefault="001663E6" w:rsidP="00396A24">
      <w:pPr>
        <w:ind w:firstLine="709"/>
        <w:rPr>
          <w:lang w:val="en-US"/>
        </w:rPr>
      </w:pPr>
      <w:r w:rsidRPr="00131A88">
        <w:rPr>
          <w:lang w:val="en-US"/>
        </w:rPr>
        <w:t xml:space="preserve">Sơ đồ màn hình của plugin </w:t>
      </w:r>
      <w:r w:rsidR="005101FB">
        <w:rPr>
          <w:lang w:val="en-US"/>
        </w:rPr>
        <w:t>resume</w:t>
      </w:r>
      <w:r w:rsidRPr="00131A88">
        <w:rPr>
          <w:lang w:val="en-US"/>
        </w:rPr>
        <w:t xml:space="preserve"> như sau:</w:t>
      </w:r>
    </w:p>
    <w:p w:rsidR="001663E6" w:rsidRPr="00131A88" w:rsidRDefault="001663E6" w:rsidP="00396A24">
      <w:pPr>
        <w:keepNext/>
        <w:ind w:firstLine="0"/>
      </w:pPr>
      <w:r w:rsidRPr="00131A88">
        <w:rPr>
          <w:noProof/>
          <w:lang w:val="en-US"/>
        </w:rPr>
        <w:drawing>
          <wp:inline distT="0" distB="0" distL="0" distR="0" wp14:anchorId="64D179D0" wp14:editId="533B1214">
            <wp:extent cx="5579745" cy="2357120"/>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rofile folow2.png"/>
                    <pic:cNvPicPr/>
                  </pic:nvPicPr>
                  <pic:blipFill>
                    <a:blip r:embed="rId63">
                      <a:grayscl/>
                      <a:extLst>
                        <a:ext uri="{28A0092B-C50C-407E-A947-70E740481C1C}">
                          <a14:useLocalDpi xmlns:a14="http://schemas.microsoft.com/office/drawing/2010/main" val="0"/>
                        </a:ext>
                      </a:extLst>
                    </a:blip>
                    <a:stretch>
                      <a:fillRect/>
                    </a:stretch>
                  </pic:blipFill>
                  <pic:spPr>
                    <a:xfrm>
                      <a:off x="0" y="0"/>
                      <a:ext cx="5579745" cy="2357120"/>
                    </a:xfrm>
                    <a:prstGeom prst="rect">
                      <a:avLst/>
                    </a:prstGeom>
                  </pic:spPr>
                </pic:pic>
              </a:graphicData>
            </a:graphic>
          </wp:inline>
        </w:drawing>
      </w:r>
    </w:p>
    <w:p w:rsidR="001663E6" w:rsidRPr="00131A88" w:rsidRDefault="001663E6" w:rsidP="00396A24">
      <w:pPr>
        <w:pStyle w:val="Caption11"/>
        <w:spacing w:line="360" w:lineRule="auto"/>
      </w:pPr>
      <w:bookmarkStart w:id="954" w:name="_Toc382590765"/>
      <w:r w:rsidRPr="00131A88">
        <w:t xml:space="preserve">Sơ đồ </w:t>
      </w:r>
      <w:r w:rsidR="00E5356A">
        <w:fldChar w:fldCharType="begin"/>
      </w:r>
      <w:r w:rsidR="00E5356A">
        <w:instrText xml:space="preserve"> STYLEREF 1 \s </w:instrText>
      </w:r>
      <w:r w:rsidR="00E5356A">
        <w:fldChar w:fldCharType="separate"/>
      </w:r>
      <w:r w:rsidR="00E5356A">
        <w:t>3</w:t>
      </w:r>
      <w:r w:rsidR="00E5356A">
        <w:fldChar w:fldCharType="end"/>
      </w:r>
      <w:r w:rsidR="00E5356A">
        <w:t>.</w:t>
      </w:r>
      <w:r w:rsidR="00E5356A">
        <w:fldChar w:fldCharType="begin"/>
      </w:r>
      <w:r w:rsidR="00E5356A">
        <w:instrText xml:space="preserve"> SEQ Sơ_đồ \* ARABIC \s 1 </w:instrText>
      </w:r>
      <w:r w:rsidR="00E5356A">
        <w:fldChar w:fldCharType="separate"/>
      </w:r>
      <w:r w:rsidR="00E5356A">
        <w:t>12</w:t>
      </w:r>
      <w:r w:rsidR="00E5356A">
        <w:fldChar w:fldCharType="end"/>
      </w:r>
      <w:r w:rsidRPr="00131A88">
        <w:t xml:space="preserve"> Sơ đồ màn hình plugin </w:t>
      </w:r>
      <w:r w:rsidR="00FB04A7">
        <w:t>resume</w:t>
      </w:r>
      <w:bookmarkEnd w:id="954"/>
    </w:p>
    <w:p w:rsidR="001663E6" w:rsidRPr="00131A88" w:rsidRDefault="001663E6" w:rsidP="00993131">
      <w:pPr>
        <w:ind w:firstLine="567"/>
        <w:jc w:val="left"/>
        <w:rPr>
          <w:lang w:val="en-US"/>
        </w:rPr>
      </w:pPr>
      <w:r w:rsidRPr="00131A88">
        <w:rPr>
          <w:lang w:val="en-US"/>
        </w:rPr>
        <w:t>Trong đó:</w:t>
      </w:r>
    </w:p>
    <w:p w:rsidR="001663E6" w:rsidRPr="00131A88" w:rsidRDefault="001663E6" w:rsidP="00EF74DE">
      <w:pPr>
        <w:pStyle w:val="ListParagraph"/>
        <w:numPr>
          <w:ilvl w:val="0"/>
          <w:numId w:val="12"/>
        </w:numPr>
        <w:spacing w:line="360" w:lineRule="auto"/>
        <w:ind w:left="1701" w:hanging="357"/>
      </w:pPr>
      <w:r w:rsidRPr="00131A88">
        <w:t xml:space="preserve">e-Profile: là trang bảng năng lực cá nhân gồm các thẻ (tab) thông tin cá nhân (Personal Details), danh sách kĩ năng (Skills), danh sách các </w:t>
      </w:r>
      <w:r w:rsidRPr="00131A88">
        <w:lastRenderedPageBreak/>
        <w:t>đồ án mà/nhóm là thành viên tham gia (Projects/Groups) và danh sách các giải thưởng đạt được (Awards)</w:t>
      </w:r>
    </w:p>
    <w:p w:rsidR="001663E6" w:rsidRPr="00131A88" w:rsidRDefault="001663E6" w:rsidP="00EF74DE">
      <w:pPr>
        <w:pStyle w:val="ListParagraph"/>
        <w:numPr>
          <w:ilvl w:val="0"/>
          <w:numId w:val="12"/>
        </w:numPr>
        <w:spacing w:line="360" w:lineRule="auto"/>
        <w:ind w:left="1701" w:hanging="357"/>
      </w:pPr>
      <w:r w:rsidRPr="00131A88">
        <w:t>Skill Form: form nhập hay cập nhật thông tin của một kĩ năng</w:t>
      </w:r>
    </w:p>
    <w:p w:rsidR="001663E6" w:rsidRPr="00131A88" w:rsidRDefault="001663E6" w:rsidP="00EF74DE">
      <w:pPr>
        <w:pStyle w:val="ListParagraph"/>
        <w:numPr>
          <w:ilvl w:val="0"/>
          <w:numId w:val="12"/>
        </w:numPr>
        <w:spacing w:line="360" w:lineRule="auto"/>
        <w:ind w:left="1701" w:hanging="357"/>
      </w:pPr>
      <w:r w:rsidRPr="00131A88">
        <w:t>Award Form: form nhập hay cập nhật thông tin của giải thưởng</w:t>
      </w:r>
    </w:p>
    <w:p w:rsidR="001663E6" w:rsidRPr="00131A88" w:rsidRDefault="001663E6" w:rsidP="00EF74DE">
      <w:pPr>
        <w:pStyle w:val="ListParagraph"/>
        <w:numPr>
          <w:ilvl w:val="0"/>
          <w:numId w:val="12"/>
        </w:numPr>
        <w:spacing w:line="360" w:lineRule="auto"/>
        <w:ind w:left="1701" w:hanging="357"/>
      </w:pPr>
      <w:r w:rsidRPr="00131A88">
        <w:t>Personal Details Form: form cập nhật thông tin cá nhân</w:t>
      </w:r>
    </w:p>
    <w:p w:rsidR="001663E6" w:rsidRPr="00131A88" w:rsidRDefault="001663E6" w:rsidP="00EF74DE">
      <w:pPr>
        <w:pStyle w:val="ListParagraph"/>
        <w:numPr>
          <w:ilvl w:val="0"/>
          <w:numId w:val="12"/>
        </w:numPr>
        <w:spacing w:line="360" w:lineRule="auto"/>
        <w:ind w:left="1701" w:hanging="357"/>
      </w:pPr>
      <w:r w:rsidRPr="00131A88">
        <w:t>Award View: trang xem chi tiết của một giải thưởng</w:t>
      </w:r>
    </w:p>
    <w:p w:rsidR="001663E6" w:rsidRPr="00131A88" w:rsidRDefault="001663E6" w:rsidP="00EF74DE">
      <w:pPr>
        <w:pStyle w:val="ListParagraph"/>
        <w:numPr>
          <w:ilvl w:val="0"/>
          <w:numId w:val="12"/>
        </w:numPr>
        <w:spacing w:line="360" w:lineRule="auto"/>
        <w:ind w:left="1701" w:hanging="357"/>
      </w:pPr>
      <w:r w:rsidRPr="00131A88">
        <w:t>Skill View: trang xem chi tiết một kĩ năng</w:t>
      </w:r>
    </w:p>
    <w:p w:rsidR="001663E6" w:rsidRPr="00131A88" w:rsidRDefault="001663E6" w:rsidP="00EF74DE">
      <w:pPr>
        <w:pStyle w:val="ListParagraph"/>
        <w:numPr>
          <w:ilvl w:val="0"/>
          <w:numId w:val="12"/>
        </w:numPr>
        <w:spacing w:line="360" w:lineRule="auto"/>
        <w:ind w:left="1701" w:hanging="357"/>
      </w:pPr>
      <w:r w:rsidRPr="00131A88">
        <w:t>Group View: trang nhóm</w:t>
      </w:r>
    </w:p>
    <w:p w:rsidR="001663E6" w:rsidRPr="00131A88" w:rsidRDefault="001663E6" w:rsidP="00396A24">
      <w:pPr>
        <w:ind w:firstLine="357"/>
        <w:rPr>
          <w:lang w:val="en-US"/>
        </w:rPr>
      </w:pPr>
      <w:r w:rsidRPr="00131A88">
        <w:rPr>
          <w:lang w:val="en-US"/>
        </w:rPr>
        <w:t>Sau khi cài đặt trang CV điện tử như sau:</w:t>
      </w:r>
    </w:p>
    <w:p w:rsidR="001663E6" w:rsidRPr="00131A88" w:rsidRDefault="001663E6" w:rsidP="00396A24">
      <w:pPr>
        <w:keepNext/>
        <w:spacing w:after="120"/>
        <w:ind w:firstLine="0"/>
        <w:jc w:val="center"/>
      </w:pPr>
      <w:r w:rsidRPr="00131A88">
        <w:rPr>
          <w:noProof/>
          <w:lang w:val="en-US"/>
        </w:rPr>
        <w:drawing>
          <wp:inline distT="0" distB="0" distL="0" distR="0" wp14:anchorId="1C316A3A" wp14:editId="2EC4E832">
            <wp:extent cx="5124450" cy="3050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ortloli.png"/>
                    <pic:cNvPicPr/>
                  </pic:nvPicPr>
                  <pic:blipFill>
                    <a:blip r:embed="rId64">
                      <a:grayscl/>
                      <a:extLst>
                        <a:ext uri="{28A0092B-C50C-407E-A947-70E740481C1C}">
                          <a14:useLocalDpi xmlns:a14="http://schemas.microsoft.com/office/drawing/2010/main" val="0"/>
                        </a:ext>
                      </a:extLst>
                    </a:blip>
                    <a:stretch>
                      <a:fillRect/>
                    </a:stretch>
                  </pic:blipFill>
                  <pic:spPr>
                    <a:xfrm>
                      <a:off x="0" y="0"/>
                      <a:ext cx="5134432" cy="3056001"/>
                    </a:xfrm>
                    <a:prstGeom prst="rect">
                      <a:avLst/>
                    </a:prstGeom>
                  </pic:spPr>
                </pic:pic>
              </a:graphicData>
            </a:graphic>
          </wp:inline>
        </w:drawing>
      </w:r>
    </w:p>
    <w:p w:rsidR="001663E6" w:rsidRPr="00131A88" w:rsidRDefault="001663E6" w:rsidP="00396A24">
      <w:pPr>
        <w:pStyle w:val="Caption11"/>
        <w:spacing w:line="360" w:lineRule="auto"/>
      </w:pPr>
      <w:bookmarkStart w:id="955" w:name="_Toc382590749"/>
      <w:r w:rsidRPr="00131A88">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23</w:t>
      </w:r>
      <w:r w:rsidR="002A4C58">
        <w:fldChar w:fldCharType="end"/>
      </w:r>
      <w:r w:rsidRPr="00131A88">
        <w:t xml:space="preserve"> Giao diện chính của plugin </w:t>
      </w:r>
      <w:r w:rsidR="007D0CFD">
        <w:t>resume</w:t>
      </w:r>
      <w:bookmarkEnd w:id="955"/>
    </w:p>
    <w:p w:rsidR="001663E6" w:rsidRPr="00131A88" w:rsidRDefault="001663E6" w:rsidP="00396A24">
      <w:pPr>
        <w:rPr>
          <w:lang w:val="en-US"/>
        </w:rPr>
      </w:pPr>
      <w:r w:rsidRPr="00131A88">
        <w:rPr>
          <w:lang w:val="en-US"/>
        </w:rPr>
        <w:t>Đối với thành viên chỉ có quyền xem thì giao diện có sự thay đổi như sau: các đường dẫn đến các form nhập liệu bị ẩn đi, thay vào đó là các các đường dẫn có liên quan đến thành viên đang được xem như đường dẫn tới các tập tin chia sẻ, blog, hay đánh dấu trang… của thành viên đó</w:t>
      </w:r>
    </w:p>
    <w:p w:rsidR="001663E6" w:rsidRPr="00131A88" w:rsidRDefault="001663E6" w:rsidP="00396A24">
      <w:pPr>
        <w:keepNext/>
        <w:ind w:firstLine="0"/>
        <w:jc w:val="center"/>
      </w:pPr>
      <w:r w:rsidRPr="00131A88">
        <w:rPr>
          <w:noProof/>
          <w:lang w:val="en-US"/>
        </w:rPr>
        <w:lastRenderedPageBreak/>
        <w:drawing>
          <wp:inline distT="0" distB="0" distL="0" distR="0" wp14:anchorId="530C97AF" wp14:editId="25240664">
            <wp:extent cx="5579745" cy="29718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 eprofile.png"/>
                    <pic:cNvPicPr/>
                  </pic:nvPicPr>
                  <pic:blipFill>
                    <a:blip r:embed="rId65">
                      <a:grayscl/>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rsidR="0023582C" w:rsidRDefault="001663E6" w:rsidP="00396A24">
      <w:pPr>
        <w:pStyle w:val="Caption11"/>
        <w:spacing w:line="360" w:lineRule="auto"/>
      </w:pPr>
      <w:bookmarkStart w:id="956" w:name="_Toc382590750"/>
      <w:r w:rsidRPr="00E30DF4">
        <w:t xml:space="preserve">Hình  </w:t>
      </w:r>
      <w:r w:rsidR="002A4C58">
        <w:fldChar w:fldCharType="begin"/>
      </w:r>
      <w:r w:rsidR="002A4C58">
        <w:instrText xml:space="preserve"> STYLEREF 1 \s </w:instrText>
      </w:r>
      <w:r w:rsidR="002A4C58">
        <w:fldChar w:fldCharType="separate"/>
      </w:r>
      <w:r w:rsidR="0012781D">
        <w:t>3</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24</w:t>
      </w:r>
      <w:r w:rsidR="002A4C58">
        <w:fldChar w:fldCharType="end"/>
      </w:r>
      <w:r w:rsidRPr="00131A88">
        <w:t xml:space="preserve"> Trang xem CV điện tử của một thành viên khác</w:t>
      </w:r>
      <w:bookmarkEnd w:id="956"/>
    </w:p>
    <w:p w:rsidR="00462280" w:rsidRDefault="00462280" w:rsidP="00396A24">
      <w:pPr>
        <w:pStyle w:val="Heading2"/>
      </w:pPr>
      <w:bookmarkStart w:id="957" w:name="_Toc382590713"/>
      <w:r>
        <w:t>Triển khai thử nghiệm</w:t>
      </w:r>
      <w:bookmarkEnd w:id="957"/>
    </w:p>
    <w:p w:rsidR="00462280" w:rsidRDefault="002A295E" w:rsidP="00396A24">
      <w:pPr>
        <w:pStyle w:val="Caption11"/>
        <w:spacing w:line="360" w:lineRule="auto"/>
      </w:pPr>
      <w:r>
        <w:drawing>
          <wp:inline distT="0" distB="0" distL="0" distR="0" wp14:anchorId="721600CB" wp14:editId="51295D1D">
            <wp:extent cx="5581650" cy="4513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4513580"/>
                    </a:xfrm>
                    <a:prstGeom prst="rect">
                      <a:avLst/>
                    </a:prstGeom>
                    <a:noFill/>
                    <a:ln>
                      <a:noFill/>
                    </a:ln>
                  </pic:spPr>
                </pic:pic>
              </a:graphicData>
            </a:graphic>
          </wp:inline>
        </w:drawing>
      </w:r>
    </w:p>
    <w:p w:rsidR="0023582C" w:rsidRDefault="0023582C" w:rsidP="00396A24">
      <w:pPr>
        <w:pStyle w:val="Caption11"/>
        <w:spacing w:line="360" w:lineRule="auto"/>
      </w:pPr>
      <w:r>
        <w:lastRenderedPageBreak/>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1</w:t>
      </w:r>
      <w:r w:rsidR="00F5205C">
        <w:fldChar w:fldCharType="end"/>
      </w:r>
      <w:r>
        <w:t xml:space="preserve"> Danh sách đề tài</w:t>
      </w:r>
    </w:p>
    <w:p w:rsidR="0023582C" w:rsidRDefault="0023582C" w:rsidP="00396A24">
      <w:pPr>
        <w:pStyle w:val="Caption11"/>
        <w:spacing w:line="360" w:lineRule="auto"/>
      </w:pPr>
      <w:r w:rsidRPr="0023582C">
        <w:drawing>
          <wp:inline distT="0" distB="0" distL="0" distR="0" wp14:anchorId="3AE5F4A2" wp14:editId="22E6AF30">
            <wp:extent cx="5579745" cy="4586036"/>
            <wp:effectExtent l="0" t="0" r="1905" b="5080"/>
            <wp:docPr id="19" name="Picture 19" descr="D:\screen shots\Danh sách đồ án thực h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creen shots\Danh sách đồ án thực hiệ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4586036"/>
                    </a:xfrm>
                    <a:prstGeom prst="rect">
                      <a:avLst/>
                    </a:prstGeom>
                    <a:noFill/>
                    <a:ln>
                      <a:noFill/>
                    </a:ln>
                  </pic:spPr>
                </pic:pic>
              </a:graphicData>
            </a:graphic>
          </wp:inline>
        </w:drawing>
      </w:r>
    </w:p>
    <w:p w:rsidR="0023582C" w:rsidRDefault="0023582C" w:rsidP="00396A24">
      <w:pPr>
        <w:pStyle w:val="Caption11"/>
        <w:spacing w:line="360" w:lineRule="auto"/>
      </w:pPr>
      <w:r>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2</w:t>
      </w:r>
      <w:r w:rsidR="00F5205C">
        <w:fldChar w:fldCharType="end"/>
      </w:r>
      <w:r>
        <w:t xml:space="preserve"> Danh sách đồ án thực hiện</w:t>
      </w:r>
    </w:p>
    <w:p w:rsidR="0023582C" w:rsidRDefault="0023582C" w:rsidP="00396A24">
      <w:pPr>
        <w:pStyle w:val="Caption11"/>
        <w:spacing w:line="360" w:lineRule="auto"/>
      </w:pPr>
      <w:r w:rsidRPr="0023582C">
        <w:lastRenderedPageBreak/>
        <w:drawing>
          <wp:inline distT="0" distB="0" distL="0" distR="0" wp14:anchorId="06DB9118" wp14:editId="3059F23A">
            <wp:extent cx="5579745" cy="4586036"/>
            <wp:effectExtent l="0" t="0" r="1905" b="5080"/>
            <wp:docPr id="27" name="Picture 27" descr="D:\screen shots\nhóm môn học phụ trá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creen shots\nhóm môn học phụ trác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4586036"/>
                    </a:xfrm>
                    <a:prstGeom prst="rect">
                      <a:avLst/>
                    </a:prstGeom>
                    <a:noFill/>
                    <a:ln>
                      <a:noFill/>
                    </a:ln>
                  </pic:spPr>
                </pic:pic>
              </a:graphicData>
            </a:graphic>
          </wp:inline>
        </w:drawing>
      </w:r>
    </w:p>
    <w:p w:rsidR="0023582C" w:rsidRDefault="0023582C" w:rsidP="00396A24">
      <w:pPr>
        <w:pStyle w:val="Caption11"/>
        <w:spacing w:line="360" w:lineRule="auto"/>
      </w:pPr>
      <w:r>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3</w:t>
      </w:r>
      <w:r w:rsidR="00F5205C">
        <w:fldChar w:fldCharType="end"/>
      </w:r>
      <w:r>
        <w:t xml:space="preserve"> Nhóm môn học phụ trách của Giảng viên</w:t>
      </w:r>
    </w:p>
    <w:p w:rsidR="0023582C" w:rsidRDefault="00C7459F" w:rsidP="00396A24">
      <w:pPr>
        <w:pStyle w:val="Caption11"/>
        <w:spacing w:line="360" w:lineRule="auto"/>
      </w:pPr>
      <w:r>
        <w:lastRenderedPageBreak/>
        <w:drawing>
          <wp:inline distT="0" distB="0" distL="0" distR="0" wp14:anchorId="05AE70DE" wp14:editId="102CA74E">
            <wp:extent cx="5567045" cy="4352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7045" cy="4352290"/>
                    </a:xfrm>
                    <a:prstGeom prst="rect">
                      <a:avLst/>
                    </a:prstGeom>
                    <a:noFill/>
                    <a:ln>
                      <a:noFill/>
                    </a:ln>
                  </pic:spPr>
                </pic:pic>
              </a:graphicData>
            </a:graphic>
          </wp:inline>
        </w:drawing>
      </w:r>
    </w:p>
    <w:p w:rsidR="0023582C" w:rsidRDefault="0023582C" w:rsidP="00396A24">
      <w:pPr>
        <w:pStyle w:val="Caption11"/>
        <w:spacing w:line="360" w:lineRule="auto"/>
      </w:pPr>
      <w:r>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4</w:t>
      </w:r>
      <w:r w:rsidR="00F5205C">
        <w:fldChar w:fldCharType="end"/>
      </w:r>
      <w:r>
        <w:t xml:space="preserve"> Nhóm môn học</w:t>
      </w:r>
    </w:p>
    <w:p w:rsidR="0023582C" w:rsidRDefault="00C7459F" w:rsidP="00396A24">
      <w:pPr>
        <w:pStyle w:val="Caption11"/>
        <w:spacing w:line="360" w:lineRule="auto"/>
      </w:pPr>
      <w:r>
        <w:lastRenderedPageBreak/>
        <w:drawing>
          <wp:inline distT="0" distB="0" distL="0" distR="0" wp14:anchorId="1C1B06B9" wp14:editId="53DDA133">
            <wp:extent cx="5577840" cy="53949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5394960"/>
                    </a:xfrm>
                    <a:prstGeom prst="rect">
                      <a:avLst/>
                    </a:prstGeom>
                    <a:noFill/>
                    <a:ln>
                      <a:noFill/>
                    </a:ln>
                  </pic:spPr>
                </pic:pic>
              </a:graphicData>
            </a:graphic>
          </wp:inline>
        </w:drawing>
      </w:r>
    </w:p>
    <w:p w:rsidR="00A860BD" w:rsidRDefault="00A860BD" w:rsidP="00396A24">
      <w:pPr>
        <w:pStyle w:val="Caption11"/>
        <w:spacing w:line="360" w:lineRule="auto"/>
      </w:pPr>
      <w:r>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5</w:t>
      </w:r>
      <w:r w:rsidR="00F5205C">
        <w:fldChar w:fldCharType="end"/>
      </w:r>
      <w:r>
        <w:t xml:space="preserve"> Nhóm thực hiện đồ án</w:t>
      </w:r>
    </w:p>
    <w:p w:rsidR="00254C43" w:rsidRDefault="00C7459F" w:rsidP="00396A24">
      <w:pPr>
        <w:pStyle w:val="Caption11"/>
        <w:spacing w:line="360" w:lineRule="auto"/>
      </w:pPr>
      <w:r>
        <w:lastRenderedPageBreak/>
        <w:drawing>
          <wp:inline distT="0" distB="0" distL="0" distR="0" wp14:anchorId="787E11FE" wp14:editId="17852FC4">
            <wp:extent cx="5577840" cy="36576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noFill/>
                    <a:ln>
                      <a:noFill/>
                    </a:ln>
                  </pic:spPr>
                </pic:pic>
              </a:graphicData>
            </a:graphic>
          </wp:inline>
        </w:drawing>
      </w:r>
    </w:p>
    <w:p w:rsidR="00462280" w:rsidRDefault="00254C43" w:rsidP="00396A24">
      <w:pPr>
        <w:pStyle w:val="Caption11"/>
        <w:spacing w:line="360" w:lineRule="auto"/>
      </w:pPr>
      <w:r>
        <w:t xml:space="preserve">Hình </w:t>
      </w:r>
      <w:r w:rsidR="00F5205C">
        <w:fldChar w:fldCharType="begin"/>
      </w:r>
      <w:r w:rsidR="00F5205C">
        <w:instrText xml:space="preserve"> STYLEREF 1 \s </w:instrText>
      </w:r>
      <w:r w:rsidR="00F5205C">
        <w:fldChar w:fldCharType="separate"/>
      </w:r>
      <w:r w:rsidR="0012781D">
        <w:t>3</w:t>
      </w:r>
      <w:r w:rsidR="00F5205C">
        <w:fldChar w:fldCharType="end"/>
      </w:r>
      <w:r w:rsidR="00F5205C">
        <w:t>.</w:t>
      </w:r>
      <w:r w:rsidR="00F5205C">
        <w:fldChar w:fldCharType="begin"/>
      </w:r>
      <w:r w:rsidR="00F5205C">
        <w:instrText xml:space="preserve"> SEQ Hình \* ARABIC \s 1 </w:instrText>
      </w:r>
      <w:r w:rsidR="00F5205C">
        <w:fldChar w:fldCharType="separate"/>
      </w:r>
      <w:r w:rsidR="0012781D">
        <w:t>6</w:t>
      </w:r>
      <w:r w:rsidR="00F5205C">
        <w:fldChar w:fldCharType="end"/>
      </w:r>
      <w:r>
        <w:t xml:space="preserve"> Trang thông tin</w:t>
      </w:r>
      <w:r w:rsidR="00462280">
        <w:br w:type="page"/>
      </w:r>
    </w:p>
    <w:p w:rsidR="00B520EA" w:rsidRPr="00131A88" w:rsidRDefault="00EB1143" w:rsidP="00396A24">
      <w:pPr>
        <w:pStyle w:val="Heading1"/>
      </w:pPr>
      <w:bookmarkStart w:id="958" w:name="_Toc377965840"/>
      <w:bookmarkStart w:id="959" w:name="_Toc382590714"/>
      <w:bookmarkEnd w:id="946"/>
      <w:r w:rsidRPr="00131A88">
        <w:lastRenderedPageBreak/>
        <w:t>TỔNG KẾT</w:t>
      </w:r>
      <w:bookmarkEnd w:id="958"/>
      <w:bookmarkEnd w:id="959"/>
    </w:p>
    <w:p w:rsidR="005015E4" w:rsidRPr="00131A88" w:rsidRDefault="005015E4" w:rsidP="00396A24">
      <w:pPr>
        <w:pStyle w:val="Heading2"/>
      </w:pPr>
      <w:bookmarkStart w:id="960" w:name="_Toc377965841"/>
      <w:bookmarkStart w:id="961" w:name="_Toc382590715"/>
      <w:r w:rsidRPr="00131A88">
        <w:t>Kết quả đạt được</w:t>
      </w:r>
      <w:bookmarkEnd w:id="960"/>
      <w:bookmarkEnd w:id="961"/>
    </w:p>
    <w:p w:rsidR="005015E4" w:rsidRPr="00131A88" w:rsidRDefault="005015E4" w:rsidP="00396A24">
      <w:pPr>
        <w:spacing w:before="120"/>
      </w:pPr>
      <w:r w:rsidRPr="00131A88">
        <w:t xml:space="preserve">Qua quá trình làm đồ án, chúng em thu được một số kết quả như sau: </w:t>
      </w:r>
    </w:p>
    <w:p w:rsidR="005015E4" w:rsidRPr="00131A88" w:rsidRDefault="00526D2B" w:rsidP="00EF74DE">
      <w:pPr>
        <w:numPr>
          <w:ilvl w:val="0"/>
          <w:numId w:val="6"/>
        </w:numPr>
        <w:spacing w:before="120"/>
        <w:rPr>
          <w:spacing w:val="-2"/>
          <w:lang w:val="en-US"/>
        </w:rPr>
      </w:pPr>
      <w:r>
        <w:rPr>
          <w:spacing w:val="-2"/>
          <w:lang w:val="en-US"/>
        </w:rPr>
        <w:t>N</w:t>
      </w:r>
      <w:r w:rsidR="005015E4" w:rsidRPr="00131A88">
        <w:rPr>
          <w:spacing w:val="-2"/>
          <w:lang w:val="en-US"/>
        </w:rPr>
        <w:t>hóm đã đưa ra mô hình kiến trúc tổng quát cho IGS</w:t>
      </w:r>
      <w:r w:rsidR="005015E4" w:rsidRPr="00131A88">
        <w:rPr>
          <w:spacing w:val="-2"/>
        </w:rPr>
        <w:t xml:space="preserve"> với sự kết hợp giữa Elgg và SVN,</w:t>
      </w:r>
      <w:r w:rsidR="005015E4" w:rsidRPr="00131A88">
        <w:rPr>
          <w:spacing w:val="-2"/>
          <w:lang w:val="en-US"/>
        </w:rPr>
        <w:t xml:space="preserve"> xây dựng được cầu nối </w:t>
      </w:r>
      <w:r w:rsidR="005015E4" w:rsidRPr="00131A88">
        <w:rPr>
          <w:szCs w:val="26"/>
        </w:rPr>
        <w:t>IGS Web bridge</w:t>
      </w:r>
      <w:r w:rsidR="005015E4" w:rsidRPr="00131A88">
        <w:rPr>
          <w:szCs w:val="26"/>
          <w:lang w:val="en-US"/>
        </w:rPr>
        <w:t xml:space="preserve"> và </w:t>
      </w:r>
      <w:r w:rsidR="005015E4" w:rsidRPr="00131A88">
        <w:rPr>
          <w:szCs w:val="26"/>
        </w:rPr>
        <w:t>IGS Connector,</w:t>
      </w:r>
      <w:r w:rsidR="005015E4" w:rsidRPr="00131A88">
        <w:rPr>
          <w:spacing w:val="-2"/>
          <w:lang w:val="en-US"/>
        </w:rPr>
        <w:t xml:space="preserve"> hiện thực hóa được việc lưu vết quá trình làm đồ án trên mạng xã hội.</w:t>
      </w:r>
    </w:p>
    <w:p w:rsidR="005015E4" w:rsidRDefault="005015E4" w:rsidP="00EF74DE">
      <w:pPr>
        <w:numPr>
          <w:ilvl w:val="0"/>
          <w:numId w:val="6"/>
        </w:numPr>
        <w:spacing w:before="120"/>
        <w:rPr>
          <w:lang w:val="en-US"/>
        </w:rPr>
      </w:pPr>
      <w:r w:rsidRPr="00131A88">
        <w:t>Nhóm cũng tùy biến một</w:t>
      </w:r>
      <w:r w:rsidRPr="00131A88">
        <w:rPr>
          <w:lang w:val="en-US"/>
        </w:rPr>
        <w:t xml:space="preserve"> số</w:t>
      </w:r>
      <w:r w:rsidRPr="00131A88">
        <w:t xml:space="preserve"> plugin</w:t>
      </w:r>
      <w:r w:rsidRPr="00131A88">
        <w:rPr>
          <w:lang w:val="en-US"/>
        </w:rPr>
        <w:t xml:space="preserve"> để phù hợp với yêu cầu của IGS bao gồm: </w:t>
      </w:r>
    </w:p>
    <w:p w:rsidR="00391D99" w:rsidRPr="00391D99" w:rsidRDefault="00391D99" w:rsidP="00EF74DE">
      <w:pPr>
        <w:numPr>
          <w:ilvl w:val="1"/>
          <w:numId w:val="6"/>
        </w:numPr>
        <w:spacing w:before="120"/>
        <w:rPr>
          <w:lang w:val="en-US"/>
        </w:rPr>
      </w:pPr>
      <w:r w:rsidRPr="00131A88">
        <w:rPr>
          <w:i/>
          <w:lang w:val="en-US"/>
        </w:rPr>
        <w:t>Web service</w:t>
      </w:r>
      <w:r w:rsidRPr="00131A88">
        <w:t xml:space="preserve">: cung cấp thêm các API để </w:t>
      </w:r>
      <w:r w:rsidRPr="00131A88">
        <w:rPr>
          <w:lang w:val="en-US"/>
        </w:rPr>
        <w:t>các ứng dụng khác có thể giao tiếp với IGS (các ứng dụng desktop, mobile, các website khác,…) và cũng là thành phần cốt lõi của cầu nối IGS Connector liên kết thành phần mạng xã hội và máy chủ SVN trong IGS.</w:t>
      </w:r>
      <w:r w:rsidR="001D7ECF">
        <w:rPr>
          <w:lang w:val="en-US"/>
        </w:rPr>
        <w:t xml:space="preserve"> Tạo tiền đề để phát triển ứng dụng trên nền tảng thiết bị di động.</w:t>
      </w:r>
    </w:p>
    <w:p w:rsidR="005015E4" w:rsidRPr="00131A88" w:rsidRDefault="005015E4" w:rsidP="00EF74DE">
      <w:pPr>
        <w:numPr>
          <w:ilvl w:val="1"/>
          <w:numId w:val="6"/>
        </w:numPr>
        <w:spacing w:before="120"/>
        <w:rPr>
          <w:lang w:val="en-US"/>
        </w:rPr>
      </w:pPr>
      <w:r w:rsidRPr="00131A88">
        <w:rPr>
          <w:i/>
          <w:lang w:val="en-US"/>
        </w:rPr>
        <w:t>Groups</w:t>
      </w:r>
      <w:r w:rsidRPr="00131A88">
        <w:rPr>
          <w:lang w:val="en-US"/>
        </w:rPr>
        <w:t xml:space="preserve">: </w:t>
      </w:r>
      <w:r w:rsidR="00C65E31" w:rsidRPr="00131A88">
        <w:rPr>
          <w:lang w:val="en-US"/>
        </w:rPr>
        <w:t xml:space="preserve">Tuỳ biến để hỗ trợ nhiều loại nhóm (nhóm học tập do sinh viên tạo lập, nhóm đồ án môn học do giảng viên phụ trách môn học tạo và quản lý, nhóm môn học) và thêm các thông tin liên quan ở từng loại nhóm; </w:t>
      </w:r>
      <w:r w:rsidRPr="00131A88">
        <w:rPr>
          <w:lang w:val="en-US"/>
        </w:rPr>
        <w:t>thêm tính năng giảng viên đánh giá hoạt động nhóm, xây dựng tính năng yêu cầu tạo kho SVN để lưu trữ tài liệu và mã ngồn đồ án, cập nhật các thông tin giao tiếp SVN củ</w:t>
      </w:r>
      <w:r w:rsidR="00C65E31" w:rsidRPr="00131A88">
        <w:rPr>
          <w:lang w:val="en-US"/>
        </w:rPr>
        <w:t>a các thành viên lên trang hoạt động của nhóm</w:t>
      </w:r>
      <w:r w:rsidRPr="00131A88">
        <w:rPr>
          <w:lang w:val="en-US"/>
        </w:rPr>
        <w:t>.</w:t>
      </w:r>
    </w:p>
    <w:p w:rsidR="002B1338" w:rsidRPr="00131A88" w:rsidRDefault="005015E4" w:rsidP="00EF74DE">
      <w:pPr>
        <w:numPr>
          <w:ilvl w:val="0"/>
          <w:numId w:val="6"/>
        </w:numPr>
        <w:spacing w:before="120"/>
        <w:rPr>
          <w:spacing w:val="-2"/>
        </w:rPr>
      </w:pPr>
      <w:r w:rsidRPr="00131A88">
        <w:rPr>
          <w:spacing w:val="-2"/>
          <w:lang w:val="en-US"/>
        </w:rPr>
        <w:t>Phát triển thêm các plugin</w:t>
      </w:r>
      <w:r w:rsidR="006E1215">
        <w:rPr>
          <w:spacing w:val="-2"/>
          <w:lang w:val="en-US"/>
        </w:rPr>
        <w:t xml:space="preserve"> mà Elgg chưa có,</w:t>
      </w:r>
      <w:r w:rsidR="002B1338" w:rsidRPr="00131A88">
        <w:rPr>
          <w:spacing w:val="-2"/>
          <w:lang w:val="en-US"/>
        </w:rPr>
        <w:t xml:space="preserve"> </w:t>
      </w:r>
      <w:r w:rsidR="003D7189">
        <w:rPr>
          <w:spacing w:val="-2"/>
          <w:lang w:val="en-US"/>
        </w:rPr>
        <w:t xml:space="preserve">nhằm </w:t>
      </w:r>
      <w:r w:rsidR="002B1338" w:rsidRPr="00131A88">
        <w:rPr>
          <w:spacing w:val="-2"/>
          <w:lang w:val="en-US"/>
        </w:rPr>
        <w:t>đáp ứng được nhu cầu đặt ra về tính năng của IGS:</w:t>
      </w:r>
    </w:p>
    <w:p w:rsidR="002B1338" w:rsidRPr="00131A88" w:rsidRDefault="002B1338" w:rsidP="00EF74DE">
      <w:pPr>
        <w:numPr>
          <w:ilvl w:val="1"/>
          <w:numId w:val="6"/>
        </w:numPr>
        <w:spacing w:before="120"/>
        <w:rPr>
          <w:spacing w:val="-2"/>
        </w:rPr>
      </w:pPr>
      <w:r w:rsidRPr="00131A88">
        <w:rPr>
          <w:i/>
          <w:lang w:val="en-US"/>
        </w:rPr>
        <w:t>C</w:t>
      </w:r>
      <w:r w:rsidR="005015E4" w:rsidRPr="00131A88">
        <w:rPr>
          <w:i/>
          <w:lang w:val="en-US"/>
        </w:rPr>
        <w:t>hat</w:t>
      </w:r>
      <w:r w:rsidR="005015E4" w:rsidRPr="00131A88">
        <w:rPr>
          <w:lang w:val="en-US"/>
        </w:rPr>
        <w:t xml:space="preserve"> để phục vụ quá trình trao đổi giữa các thành viên</w:t>
      </w:r>
      <w:r w:rsidR="00E91A38">
        <w:rPr>
          <w:lang w:val="en-US"/>
        </w:rPr>
        <w:t xml:space="preserve"> bao gồm chat cá nhân và chat nhóm</w:t>
      </w:r>
    </w:p>
    <w:p w:rsidR="0034303A" w:rsidRPr="00E91A38" w:rsidRDefault="00E2435D" w:rsidP="00EF74DE">
      <w:pPr>
        <w:numPr>
          <w:ilvl w:val="1"/>
          <w:numId w:val="6"/>
        </w:numPr>
        <w:spacing w:before="120"/>
        <w:rPr>
          <w:spacing w:val="-2"/>
        </w:rPr>
      </w:pPr>
      <w:r>
        <w:rPr>
          <w:i/>
          <w:lang w:val="en-US"/>
        </w:rPr>
        <w:lastRenderedPageBreak/>
        <w:t>Resume</w:t>
      </w:r>
      <w:r w:rsidR="002B1338" w:rsidRPr="00131A88">
        <w:rPr>
          <w:lang w:val="en-US"/>
        </w:rPr>
        <w:t xml:space="preserve"> </w:t>
      </w:r>
      <w:r w:rsidR="005015E4" w:rsidRPr="00131A88">
        <w:rPr>
          <w:lang w:val="en-US"/>
        </w:rPr>
        <w:t xml:space="preserve">hỗ </w:t>
      </w:r>
      <w:r w:rsidR="008227E4">
        <w:rPr>
          <w:lang w:val="en-US"/>
        </w:rPr>
        <w:t xml:space="preserve">trợ </w:t>
      </w:r>
      <w:r w:rsidR="005015E4" w:rsidRPr="00131A88">
        <w:rPr>
          <w:lang w:val="en-US"/>
        </w:rPr>
        <w:t>cho sinh viên tạo và quản l</w:t>
      </w:r>
      <w:r w:rsidR="00194038" w:rsidRPr="00131A88">
        <w:rPr>
          <w:lang w:val="en-US"/>
        </w:rPr>
        <w:t>ý</w:t>
      </w:r>
      <w:r w:rsidR="005015E4" w:rsidRPr="00131A88">
        <w:rPr>
          <w:lang w:val="en-US"/>
        </w:rPr>
        <w:t xml:space="preserve"> CV điện tử</w:t>
      </w:r>
      <w:r w:rsidR="00E91A38">
        <w:rPr>
          <w:lang w:val="en-US"/>
        </w:rPr>
        <w:t>. Liệt kê các đồ án môn học đã thực hiện cũng như các thông tin cá nhân và kĩ năng khác</w:t>
      </w:r>
    </w:p>
    <w:p w:rsidR="00E91A38" w:rsidRPr="00896823" w:rsidRDefault="00E91A38" w:rsidP="00EF74DE">
      <w:pPr>
        <w:numPr>
          <w:ilvl w:val="1"/>
          <w:numId w:val="6"/>
        </w:numPr>
        <w:spacing w:before="120"/>
        <w:rPr>
          <w:spacing w:val="-2"/>
        </w:rPr>
      </w:pPr>
      <w:r>
        <w:rPr>
          <w:i/>
          <w:lang w:val="en-US"/>
        </w:rPr>
        <w:t>Subject management</w:t>
      </w:r>
      <w:r>
        <w:rPr>
          <w:lang w:val="en-US"/>
        </w:rPr>
        <w:t xml:space="preserve">: plugin này hỗ trợ giáo viên </w:t>
      </w:r>
      <w:r w:rsidR="00B35444">
        <w:rPr>
          <w:lang w:val="en-US"/>
        </w:rPr>
        <w:t>quản lý</w:t>
      </w:r>
      <w:r>
        <w:rPr>
          <w:lang w:val="en-US"/>
        </w:rPr>
        <w:t xml:space="preserve"> môn học và đồ án môn học do giáo viên đó phụ trách. Bao gồm các tính năng tạo và chỉnh sửa danh sách đố án môn học, </w:t>
      </w:r>
      <w:r w:rsidR="00B35444">
        <w:rPr>
          <w:lang w:val="en-US"/>
        </w:rPr>
        <w:t>quản lý</w:t>
      </w:r>
      <w:r w:rsidR="00896823">
        <w:rPr>
          <w:lang w:val="en-US"/>
        </w:rPr>
        <w:t xml:space="preserve"> danh sách nhóm thực hiện đồ án môn học.</w:t>
      </w:r>
    </w:p>
    <w:p w:rsidR="00896823" w:rsidRPr="00896823" w:rsidRDefault="00896823" w:rsidP="00EF74DE">
      <w:pPr>
        <w:numPr>
          <w:ilvl w:val="1"/>
          <w:numId w:val="6"/>
        </w:numPr>
        <w:spacing w:before="120"/>
        <w:rPr>
          <w:spacing w:val="-2"/>
        </w:rPr>
      </w:pPr>
      <w:r w:rsidRPr="008D5E5E">
        <w:rPr>
          <w:i/>
          <w:spacing w:val="-2"/>
          <w:lang w:val="en-US"/>
        </w:rPr>
        <w:t>Project management</w:t>
      </w:r>
      <w:r w:rsidRPr="00896823">
        <w:rPr>
          <w:spacing w:val="-2"/>
        </w:rPr>
        <w:t>:</w:t>
      </w:r>
      <w:r>
        <w:rPr>
          <w:spacing w:val="-2"/>
          <w:lang w:val="en-US"/>
        </w:rPr>
        <w:t xml:space="preserve"> hỗ trợ sinh viên </w:t>
      </w:r>
      <w:r w:rsidR="00B35444">
        <w:rPr>
          <w:spacing w:val="-2"/>
          <w:lang w:val="en-US"/>
        </w:rPr>
        <w:t>quản lý</w:t>
      </w:r>
      <w:r>
        <w:rPr>
          <w:spacing w:val="-2"/>
          <w:lang w:val="en-US"/>
        </w:rPr>
        <w:t xml:space="preserve"> các đồ án môn học, xem những đồ án nào gặp deadline đồ án nào có bài tập do giáo viên giao, nộp bài tập.</w:t>
      </w:r>
    </w:p>
    <w:p w:rsidR="00896823" w:rsidRPr="00131A88" w:rsidRDefault="00896823" w:rsidP="00EF74DE">
      <w:pPr>
        <w:numPr>
          <w:ilvl w:val="1"/>
          <w:numId w:val="6"/>
        </w:numPr>
        <w:spacing w:before="120"/>
        <w:rPr>
          <w:spacing w:val="-2"/>
        </w:rPr>
      </w:pPr>
      <w:r w:rsidRPr="008D5E5E">
        <w:rPr>
          <w:i/>
          <w:spacing w:val="-2"/>
          <w:lang w:val="en-US"/>
        </w:rPr>
        <w:t>Users import</w:t>
      </w:r>
      <w:r>
        <w:rPr>
          <w:spacing w:val="-2"/>
          <w:lang w:val="en-US"/>
        </w:rPr>
        <w:t>: cho phép tạo danh sách thành viên nhanh từ tập tin excel.</w:t>
      </w:r>
    </w:p>
    <w:p w:rsidR="005015E4" w:rsidRPr="00131A88" w:rsidRDefault="005015E4" w:rsidP="00EF74DE">
      <w:pPr>
        <w:numPr>
          <w:ilvl w:val="0"/>
          <w:numId w:val="6"/>
        </w:numPr>
        <w:spacing w:before="120"/>
        <w:rPr>
          <w:spacing w:val="-2"/>
        </w:rPr>
      </w:pPr>
      <w:r w:rsidRPr="00131A88">
        <w:rPr>
          <w:spacing w:val="-2"/>
          <w:lang w:val="en-US"/>
        </w:rPr>
        <w:t>Xây dựng thành công một mạng xã hộ</w:t>
      </w:r>
      <w:r w:rsidRPr="00131A88">
        <w:rPr>
          <w:spacing w:val="-2"/>
          <w:lang w:val="fr-FR"/>
        </w:rPr>
        <w:t xml:space="preserve">i với </w:t>
      </w:r>
      <w:r w:rsidRPr="00131A88">
        <w:rPr>
          <w:spacing w:val="-2"/>
          <w:lang w:val="en-US"/>
        </w:rPr>
        <w:t>các tính</w:t>
      </w:r>
      <w:r w:rsidRPr="00131A88">
        <w:rPr>
          <w:spacing w:val="-2"/>
        </w:rPr>
        <w:t xml:space="preserve"> cơ bản</w:t>
      </w:r>
      <w:r w:rsidRPr="00131A88">
        <w:rPr>
          <w:spacing w:val="-2"/>
          <w:lang w:val="en-US"/>
        </w:rPr>
        <w:t xml:space="preserve"> bao gồm chat, bình luận, chia sẻ file, viết blog chia sẻ kiến thức và kinh nghiệm</w:t>
      </w:r>
      <w:r w:rsidRPr="00131A88">
        <w:rPr>
          <w:spacing w:val="-2"/>
        </w:rPr>
        <w:t>, gửi tin nhắn</w:t>
      </w:r>
      <w:r w:rsidR="00896823">
        <w:rPr>
          <w:spacing w:val="-2"/>
          <w:lang w:val="en-US"/>
        </w:rPr>
        <w:t>, tạo nhóm…</w:t>
      </w:r>
      <w:r w:rsidRPr="00131A88">
        <w:rPr>
          <w:spacing w:val="-2"/>
          <w:lang w:val="en-US"/>
        </w:rPr>
        <w:t xml:space="preserve"> </w:t>
      </w:r>
      <w:r w:rsidRPr="00131A88">
        <w:rPr>
          <w:spacing w:val="-2"/>
        </w:rPr>
        <w:t>hộ trợ</w:t>
      </w:r>
      <w:r w:rsidRPr="00131A88">
        <w:rPr>
          <w:spacing w:val="-2"/>
          <w:lang w:val="en-US"/>
        </w:rPr>
        <w:t xml:space="preserve"> các tính năng phục vụ cho</w:t>
      </w:r>
      <w:r w:rsidRPr="00131A88">
        <w:rPr>
          <w:spacing w:val="-2"/>
        </w:rPr>
        <w:t xml:space="preserve"> cho sinh viên công nghệ thông tin trong quá trình học tập và nghiên cứu</w:t>
      </w:r>
      <w:r w:rsidRPr="00131A88">
        <w:rPr>
          <w:spacing w:val="-2"/>
          <w:lang w:val="en-US"/>
        </w:rPr>
        <w:t xml:space="preserve"> như tạo và </w:t>
      </w:r>
      <w:r w:rsidR="0034303A" w:rsidRPr="00131A88">
        <w:rPr>
          <w:spacing w:val="-2"/>
          <w:lang w:val="en-US"/>
        </w:rPr>
        <w:t>quản lý</w:t>
      </w:r>
      <w:r w:rsidRPr="00131A88">
        <w:rPr>
          <w:spacing w:val="-2"/>
          <w:lang w:val="en-US"/>
        </w:rPr>
        <w:t xml:space="preserve"> </w:t>
      </w:r>
      <w:r w:rsidR="0034303A" w:rsidRPr="00131A88">
        <w:rPr>
          <w:spacing w:val="-2"/>
          <w:lang w:val="en-US"/>
        </w:rPr>
        <w:t>CV</w:t>
      </w:r>
      <w:r w:rsidRPr="00131A88">
        <w:rPr>
          <w:spacing w:val="-2"/>
          <w:lang w:val="en-US"/>
        </w:rPr>
        <w:t xml:space="preserve"> điện tử, tạo và </w:t>
      </w:r>
      <w:r w:rsidR="0034303A" w:rsidRPr="00131A88">
        <w:rPr>
          <w:spacing w:val="-2"/>
          <w:lang w:val="en-US"/>
        </w:rPr>
        <w:t>quản lý</w:t>
      </w:r>
      <w:r w:rsidRPr="00131A88">
        <w:rPr>
          <w:spacing w:val="-2"/>
          <w:lang w:val="en-US"/>
        </w:rPr>
        <w:t xml:space="preserve"> nhóm môn học với các tính năng thảo luận nhóm, viết tài liệu, hỗ trợ kho SVN, lưu vết quá trình thực hiện đồ án, chat nhóm. Cung cấp tính năng hỗ trợ giảng viên theo dõi đánh giá quá trình làm đồ án củ</w:t>
      </w:r>
      <w:r w:rsidR="008315D1">
        <w:rPr>
          <w:spacing w:val="-2"/>
          <w:lang w:val="en-US"/>
        </w:rPr>
        <w:t xml:space="preserve">a nhóm sinh viên bao gồm tạo danh sách đồ án môn học, </w:t>
      </w:r>
      <w:r w:rsidR="00B35444">
        <w:rPr>
          <w:spacing w:val="-2"/>
          <w:lang w:val="en-US"/>
        </w:rPr>
        <w:t>quản lý</w:t>
      </w:r>
      <w:r w:rsidR="008315D1">
        <w:rPr>
          <w:spacing w:val="-2"/>
          <w:lang w:val="en-US"/>
        </w:rPr>
        <w:t xml:space="preserve"> các nhóm thực hiện đồ</w:t>
      </w:r>
      <w:r w:rsidR="00526D2B">
        <w:rPr>
          <w:spacing w:val="-2"/>
          <w:lang w:val="en-US"/>
        </w:rPr>
        <w:t xml:space="preserve"> án, giao bài tập nhóm, cho điểm cuối kì.</w:t>
      </w:r>
    </w:p>
    <w:p w:rsidR="00B520EA" w:rsidRPr="00131A88" w:rsidRDefault="00EB1143" w:rsidP="00396A24">
      <w:pPr>
        <w:pStyle w:val="Heading2"/>
        <w:rPr>
          <w:rFonts w:cs="Times New Roman"/>
        </w:rPr>
      </w:pPr>
      <w:bookmarkStart w:id="962" w:name="_Toc377965842"/>
      <w:bookmarkStart w:id="963" w:name="_Toc382590716"/>
      <w:r w:rsidRPr="00131A88">
        <w:t>Hướng phát triển</w:t>
      </w:r>
      <w:bookmarkEnd w:id="962"/>
      <w:bookmarkEnd w:id="963"/>
    </w:p>
    <w:p w:rsidR="00EB1143" w:rsidRPr="00131A88" w:rsidRDefault="007F40BA" w:rsidP="00396A24">
      <w:pPr>
        <w:ind w:firstLine="630"/>
        <w:rPr>
          <w:lang w:val="en-US"/>
        </w:rPr>
      </w:pPr>
      <w:r w:rsidRPr="00131A88">
        <w:rPr>
          <w:lang w:val="en-US"/>
        </w:rPr>
        <w:t xml:space="preserve">Về cơ bản nhóm đã xây dựng được một mạng xã hội với đầy đủ tính năng cơ bản và các tính năng hỗ trợ đắc lực cho sinh viên công nghệ thông tin. Nhưng nếu có cơ hội nhóm sẽ sẻ hoàn thành các chức năng của IGS như đã dự kiến và phát triển thêm các chức năng hỗ trợ cho việc giao tiếp giữa các thành viên như </w:t>
      </w:r>
      <w:r w:rsidR="003D5003" w:rsidRPr="00131A88">
        <w:rPr>
          <w:lang w:val="en-US"/>
        </w:rPr>
        <w:t>V</w:t>
      </w:r>
      <w:r w:rsidRPr="00131A88">
        <w:rPr>
          <w:lang w:val="en-US"/>
        </w:rPr>
        <w:t>ideo-</w:t>
      </w:r>
      <w:r w:rsidR="003D5003" w:rsidRPr="00131A88">
        <w:rPr>
          <w:lang w:val="en-US"/>
        </w:rPr>
        <w:t>C</w:t>
      </w:r>
      <w:r w:rsidRPr="00131A88">
        <w:rPr>
          <w:lang w:val="en-US"/>
        </w:rPr>
        <w:t xml:space="preserve">onferences và chức năng tìm kiếm thông minh giúp liên kết các sinh viên có cùng </w:t>
      </w:r>
      <w:r w:rsidRPr="00131A88">
        <w:rPr>
          <w:lang w:val="en-US"/>
        </w:rPr>
        <w:lastRenderedPageBreak/>
        <w:t xml:space="preserve">sở thích và kĩ năng để lập thành </w:t>
      </w:r>
      <w:r w:rsidR="00A8286F" w:rsidRPr="00131A88">
        <w:rPr>
          <w:lang w:val="en-US"/>
        </w:rPr>
        <w:t>nhóm</w:t>
      </w:r>
      <w:r w:rsidRPr="00131A88">
        <w:rPr>
          <w:lang w:val="en-US"/>
        </w:rPr>
        <w:t xml:space="preserve"> làm dự án và tạo lớp học ảo. </w:t>
      </w:r>
      <w:r w:rsidR="008C026C">
        <w:rPr>
          <w:lang w:val="en-US"/>
        </w:rPr>
        <w:t xml:space="preserve">Phát triển ứng dụng trên thiết bị di động giao tiếp với IGS. </w:t>
      </w:r>
      <w:r w:rsidRPr="00131A88">
        <w:rPr>
          <w:lang w:val="en-US"/>
        </w:rPr>
        <w:t>Từ đó làm tiền đề để xây dựng mạng xã hội cho các sinh viên ở các trường khác. Và đổng thời cũng sẽ hướng tới đối tượng là các em học sinh trung học phổ thông để giúp các em có nhiều thông tin hơn cả về học tập lẫn định hướng nghề nghiệp trong tương lai. Không chỉ hướng tới đối tượng là học sinh</w:t>
      </w:r>
      <w:r w:rsidR="003D5003" w:rsidRPr="00131A88">
        <w:rPr>
          <w:lang w:val="en-US"/>
        </w:rPr>
        <w:t xml:space="preserve"> </w:t>
      </w:r>
      <w:r w:rsidRPr="00131A88">
        <w:rPr>
          <w:lang w:val="en-US"/>
        </w:rPr>
        <w:t>-</w:t>
      </w:r>
      <w:r w:rsidR="003D5003" w:rsidRPr="00131A88">
        <w:rPr>
          <w:lang w:val="en-US"/>
        </w:rPr>
        <w:t xml:space="preserve"> </w:t>
      </w:r>
      <w:r w:rsidRPr="00131A88">
        <w:rPr>
          <w:lang w:val="en-US"/>
        </w:rPr>
        <w:t>sinh viên, IGS cũng hướng vào đối tượng cũng rất quan trọng khác là thầy, cô với hi vọng có thể tạo ra một môi trường thuận lợi để thầy, cô có thể chia sẻ kinh nghiệm giảng dạy và nghiên cứu.</w:t>
      </w:r>
    </w:p>
    <w:p w:rsidR="00674F88" w:rsidRPr="00131A88" w:rsidRDefault="00674F88" w:rsidP="00396A24">
      <w:pPr>
        <w:ind w:firstLine="0"/>
        <w:jc w:val="left"/>
        <w:rPr>
          <w:rFonts w:eastAsiaTheme="majorEastAsia" w:cs="Times New Roman"/>
          <w:b/>
          <w:spacing w:val="5"/>
          <w:kern w:val="28"/>
          <w:sz w:val="28"/>
          <w:szCs w:val="52"/>
          <w:lang w:val="en-US"/>
        </w:rPr>
      </w:pPr>
      <w:r w:rsidRPr="00131A88">
        <w:rPr>
          <w:rFonts w:cs="Times New Roman"/>
          <w:lang w:val="en-US"/>
        </w:rPr>
        <w:br w:type="page"/>
      </w:r>
    </w:p>
    <w:p w:rsidR="00B520EA" w:rsidRPr="00131A88" w:rsidRDefault="00B520EA" w:rsidP="00396A24">
      <w:pPr>
        <w:pStyle w:val="Title"/>
        <w:spacing w:line="360" w:lineRule="auto"/>
        <w:rPr>
          <w:rFonts w:cs="Times New Roman"/>
          <w:lang w:val="en-US"/>
        </w:rPr>
      </w:pPr>
      <w:r w:rsidRPr="00131A88">
        <w:rPr>
          <w:rFonts w:cs="Times New Roman"/>
          <w:lang w:val="en-US"/>
        </w:rPr>
        <w:lastRenderedPageBreak/>
        <w:t>TÀI LIỆU THAM KHẢO</w:t>
      </w:r>
    </w:p>
    <w:p w:rsidR="007F40BA" w:rsidRPr="00131A88" w:rsidRDefault="007F40BA" w:rsidP="00EF74DE">
      <w:pPr>
        <w:pStyle w:val="TLTK"/>
        <w:numPr>
          <w:ilvl w:val="0"/>
          <w:numId w:val="7"/>
        </w:numPr>
        <w:ind w:left="709" w:hanging="709"/>
        <w:jc w:val="left"/>
        <w:rPr>
          <w:rStyle w:val="st"/>
        </w:rPr>
      </w:pPr>
      <w:r w:rsidRPr="00131A88">
        <w:t xml:space="preserve">Lê Thị Nhị, </w:t>
      </w:r>
      <w:r w:rsidRPr="00131A88">
        <w:rPr>
          <w:rStyle w:val="st"/>
          <w:i/>
        </w:rPr>
        <w:t>A study and proposal of educational social network for Vietnam</w:t>
      </w:r>
      <w:r w:rsidRPr="00131A88">
        <w:rPr>
          <w:rStyle w:val="st"/>
        </w:rPr>
        <w:t xml:space="preserve"> (2012)</w:t>
      </w:r>
      <w:r w:rsidR="00061C84">
        <w:rPr>
          <w:rStyle w:val="st"/>
        </w:rPr>
        <w:t>,</w:t>
      </w:r>
      <w:r w:rsidR="008C026C">
        <w:rPr>
          <w:rStyle w:val="st"/>
        </w:rPr>
        <w:t xml:space="preserve"> ĐHCN</w:t>
      </w:r>
    </w:p>
    <w:p w:rsidR="007F40BA" w:rsidRPr="00131A88" w:rsidRDefault="007F40BA"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sz w:val="26"/>
          <w:szCs w:val="26"/>
          <w:lang w:val="fr-FR" w:eastAsia="en-US"/>
        </w:rPr>
        <w:t xml:space="preserve">Barone, C.A., &amp; Luker, M.A, </w:t>
      </w:r>
      <w:r w:rsidRPr="00131A88">
        <w:rPr>
          <w:rFonts w:eastAsiaTheme="minorHAnsi"/>
          <w:i/>
          <w:sz w:val="26"/>
          <w:szCs w:val="26"/>
          <w:lang w:val="fr-FR" w:eastAsia="en-US"/>
        </w:rPr>
        <w:t>The role of advanced networks in the education of the future</w:t>
      </w:r>
      <w:r w:rsidRPr="00131A88">
        <w:rPr>
          <w:rFonts w:eastAsiaTheme="minorHAnsi"/>
          <w:sz w:val="26"/>
          <w:szCs w:val="26"/>
          <w:lang w:val="fr-FR" w:eastAsia="en-US"/>
        </w:rPr>
        <w:t xml:space="preserve"> (2000)</w:t>
      </w:r>
      <w:r w:rsidR="00B91A5E">
        <w:rPr>
          <w:rFonts w:eastAsiaTheme="minorHAnsi"/>
          <w:sz w:val="26"/>
          <w:szCs w:val="26"/>
          <w:lang w:val="fr-FR" w:eastAsia="en-US"/>
        </w:rPr>
        <w:t>,</w:t>
      </w:r>
      <w:r w:rsidRPr="00131A88">
        <w:rPr>
          <w:rFonts w:eastAsiaTheme="minorHAnsi"/>
          <w:sz w:val="26"/>
          <w:szCs w:val="26"/>
          <w:lang w:val="fr-FR" w:eastAsia="en-US"/>
        </w:rPr>
        <w:t xml:space="preserve"> </w:t>
      </w:r>
      <w:r w:rsidR="00CE6264" w:rsidRPr="00CE6264">
        <w:rPr>
          <w:rStyle w:val="st"/>
          <w:rFonts w:eastAsiaTheme="minorHAnsi"/>
          <w:sz w:val="26"/>
          <w:szCs w:val="26"/>
          <w:lang w:val="fr-FR" w:eastAsia="en-US"/>
        </w:rPr>
        <w:t>E</w:t>
      </w:r>
      <w:r w:rsidR="00F00D20">
        <w:rPr>
          <w:rStyle w:val="st"/>
          <w:rFonts w:eastAsiaTheme="minorHAnsi"/>
          <w:sz w:val="26"/>
          <w:szCs w:val="26"/>
          <w:lang w:val="fr-FR" w:eastAsia="en-US"/>
        </w:rPr>
        <w:t>ducause</w:t>
      </w:r>
    </w:p>
    <w:p w:rsidR="0086042E" w:rsidRPr="00131A88" w:rsidRDefault="0086042E"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bCs/>
          <w:sz w:val="26"/>
          <w:szCs w:val="26"/>
          <w:lang w:val="vi-VN" w:eastAsia="en-US"/>
        </w:rPr>
        <w:t>Cash Costello</w:t>
      </w:r>
      <w:r w:rsidRPr="00131A88">
        <w:rPr>
          <w:rFonts w:eastAsiaTheme="minorHAnsi"/>
          <w:bCs/>
          <w:sz w:val="26"/>
          <w:szCs w:val="26"/>
          <w:lang w:eastAsia="en-US"/>
        </w:rPr>
        <w:t xml:space="preserve">, </w:t>
      </w:r>
      <w:r w:rsidRPr="00131A88">
        <w:rPr>
          <w:rFonts w:eastAsiaTheme="minorHAnsi"/>
          <w:bCs/>
          <w:i/>
          <w:sz w:val="26"/>
          <w:szCs w:val="26"/>
          <w:lang w:val="vi-VN" w:eastAsia="en-US"/>
        </w:rPr>
        <w:t>Elgg 1.8 Social Networking</w:t>
      </w:r>
      <w:r w:rsidRPr="00131A88">
        <w:rPr>
          <w:rFonts w:eastAsiaTheme="minorHAnsi"/>
          <w:bCs/>
          <w:sz w:val="26"/>
          <w:szCs w:val="26"/>
          <w:lang w:eastAsia="en-US"/>
        </w:rPr>
        <w:t xml:space="preserve"> (2012)</w:t>
      </w:r>
      <w:r w:rsidR="00061C84">
        <w:rPr>
          <w:rFonts w:eastAsiaTheme="minorHAnsi"/>
          <w:bCs/>
          <w:sz w:val="26"/>
          <w:szCs w:val="26"/>
          <w:lang w:eastAsia="en-US"/>
        </w:rPr>
        <w:t>,</w:t>
      </w:r>
      <w:r w:rsidR="00CE6264">
        <w:rPr>
          <w:rFonts w:eastAsiaTheme="minorHAnsi"/>
          <w:bCs/>
          <w:sz w:val="26"/>
          <w:szCs w:val="26"/>
          <w:lang w:eastAsia="en-US"/>
        </w:rPr>
        <w:t xml:space="preserve"> PACKT</w:t>
      </w:r>
    </w:p>
    <w:p w:rsidR="007F40BA" w:rsidRPr="00131A88" w:rsidRDefault="007F40BA"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sz w:val="26"/>
          <w:szCs w:val="26"/>
          <w:lang w:val="fr-FR" w:eastAsia="en-US"/>
        </w:rPr>
        <w:t xml:space="preserve">M.A. Luker, (Ed.), </w:t>
      </w:r>
      <w:r w:rsidRPr="00131A88">
        <w:rPr>
          <w:rFonts w:eastAsiaTheme="minorHAnsi"/>
          <w:i/>
          <w:sz w:val="26"/>
          <w:szCs w:val="26"/>
          <w:lang w:val="fr-FR" w:eastAsia="en-US"/>
        </w:rPr>
        <w:t>Preparing your campus for a networked future</w:t>
      </w:r>
      <w:r w:rsidRPr="00131A88">
        <w:rPr>
          <w:rFonts w:eastAsiaTheme="minorHAnsi"/>
          <w:sz w:val="26"/>
          <w:szCs w:val="26"/>
          <w:lang w:val="fr-FR" w:eastAsia="en-US"/>
        </w:rPr>
        <w:t>, pp. 1–14 (2000)</w:t>
      </w:r>
      <w:r w:rsidR="00061C84">
        <w:rPr>
          <w:rFonts w:eastAsiaTheme="minorHAnsi"/>
          <w:sz w:val="26"/>
          <w:szCs w:val="26"/>
          <w:lang w:val="fr-FR" w:eastAsia="en-US"/>
        </w:rPr>
        <w:t>,</w:t>
      </w:r>
      <w:r w:rsidR="00F00D20" w:rsidRPr="00F00D20">
        <w:t xml:space="preserve"> </w:t>
      </w:r>
      <w:r w:rsidR="00F00D20">
        <w:rPr>
          <w:rFonts w:eastAsiaTheme="minorHAnsi"/>
          <w:sz w:val="26"/>
          <w:szCs w:val="26"/>
          <w:lang w:val="fr-FR" w:eastAsia="en-US"/>
        </w:rPr>
        <w:t>J</w:t>
      </w:r>
      <w:r w:rsidR="00F00D20" w:rsidRPr="00F00D20">
        <w:rPr>
          <w:rFonts w:eastAsiaTheme="minorHAnsi"/>
          <w:sz w:val="26"/>
          <w:szCs w:val="26"/>
          <w:lang w:val="fr-FR" w:eastAsia="en-US"/>
        </w:rPr>
        <w:t>ossey-bass</w:t>
      </w:r>
    </w:p>
    <w:p w:rsidR="007F40BA" w:rsidRPr="00131A88" w:rsidRDefault="007F40BA"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sz w:val="26"/>
          <w:szCs w:val="26"/>
          <w:lang w:val="fr-FR" w:eastAsia="en-US"/>
        </w:rPr>
        <w:t xml:space="preserve">Elgg blog, </w:t>
      </w:r>
      <w:r w:rsidRPr="00131A88">
        <w:rPr>
          <w:rFonts w:eastAsiaTheme="minorHAnsi"/>
          <w:i/>
          <w:sz w:val="26"/>
          <w:szCs w:val="26"/>
          <w:lang w:val="fr-FR" w:eastAsia="en-US"/>
        </w:rPr>
        <w:t>http://blog.</w:t>
      </w:r>
      <w:r w:rsidR="002B1338" w:rsidRPr="00131A88">
        <w:rPr>
          <w:rFonts w:eastAsiaTheme="minorHAnsi"/>
          <w:i/>
          <w:sz w:val="26"/>
          <w:szCs w:val="26"/>
          <w:lang w:val="fr-FR" w:eastAsia="en-US"/>
        </w:rPr>
        <w:t>Elgg</w:t>
      </w:r>
      <w:r w:rsidRPr="00131A88">
        <w:rPr>
          <w:rFonts w:eastAsiaTheme="minorHAnsi"/>
          <w:i/>
          <w:sz w:val="26"/>
          <w:szCs w:val="26"/>
          <w:lang w:val="fr-FR" w:eastAsia="en-US"/>
        </w:rPr>
        <w:t>.org/</w:t>
      </w:r>
      <w:r w:rsidRPr="00131A88">
        <w:rPr>
          <w:rFonts w:eastAsiaTheme="minorHAnsi"/>
          <w:sz w:val="26"/>
          <w:szCs w:val="26"/>
          <w:lang w:val="fr-FR" w:eastAsia="en-US"/>
        </w:rPr>
        <w:t xml:space="preserve"> </w:t>
      </w:r>
    </w:p>
    <w:p w:rsidR="007F40BA" w:rsidRPr="00131A88" w:rsidRDefault="007F40BA"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sz w:val="26"/>
          <w:szCs w:val="26"/>
          <w:lang w:val="fr-FR" w:eastAsia="en-US"/>
        </w:rPr>
        <w:t xml:space="preserve">Elgg communication, </w:t>
      </w:r>
      <w:r w:rsidRPr="00131A88">
        <w:rPr>
          <w:rFonts w:eastAsiaTheme="minorHAnsi"/>
          <w:i/>
          <w:sz w:val="26"/>
          <w:szCs w:val="26"/>
          <w:lang w:val="fr-FR" w:eastAsia="en-US"/>
        </w:rPr>
        <w:t>http://community.</w:t>
      </w:r>
      <w:r w:rsidR="002B1338" w:rsidRPr="00131A88">
        <w:rPr>
          <w:rFonts w:eastAsiaTheme="minorHAnsi"/>
          <w:i/>
          <w:sz w:val="26"/>
          <w:szCs w:val="26"/>
          <w:lang w:val="fr-FR" w:eastAsia="en-US"/>
        </w:rPr>
        <w:t>Elgg</w:t>
      </w:r>
      <w:r w:rsidRPr="00131A88">
        <w:rPr>
          <w:rFonts w:eastAsiaTheme="minorHAnsi"/>
          <w:i/>
          <w:sz w:val="26"/>
          <w:szCs w:val="26"/>
          <w:lang w:val="fr-FR" w:eastAsia="en-US"/>
        </w:rPr>
        <w:t>.org/</w:t>
      </w:r>
      <w:r w:rsidRPr="00131A88">
        <w:rPr>
          <w:rFonts w:eastAsiaTheme="minorHAnsi"/>
          <w:sz w:val="26"/>
          <w:szCs w:val="26"/>
          <w:lang w:val="fr-FR" w:eastAsia="en-US"/>
        </w:rPr>
        <w:t xml:space="preserve"> </w:t>
      </w:r>
    </w:p>
    <w:p w:rsidR="007F40BA" w:rsidRPr="00131A88" w:rsidRDefault="007F40BA" w:rsidP="00EF74DE">
      <w:pPr>
        <w:pStyle w:val="referenceitem"/>
        <w:numPr>
          <w:ilvl w:val="0"/>
          <w:numId w:val="7"/>
        </w:numPr>
        <w:spacing w:line="360" w:lineRule="auto"/>
        <w:ind w:left="709" w:hanging="709"/>
        <w:rPr>
          <w:rFonts w:eastAsiaTheme="minorHAnsi"/>
          <w:sz w:val="26"/>
          <w:szCs w:val="26"/>
          <w:lang w:val="fr-FR" w:eastAsia="en-US"/>
        </w:rPr>
      </w:pPr>
      <w:r w:rsidRPr="00131A88">
        <w:rPr>
          <w:rFonts w:eastAsiaTheme="minorHAnsi"/>
          <w:sz w:val="26"/>
          <w:szCs w:val="26"/>
          <w:lang w:val="fr-FR" w:eastAsia="en-US"/>
        </w:rPr>
        <w:t xml:space="preserve">Elgg Developer Center, </w:t>
      </w:r>
      <w:r w:rsidRPr="00131A88">
        <w:rPr>
          <w:rFonts w:eastAsiaTheme="minorHAnsi"/>
          <w:i/>
          <w:sz w:val="26"/>
          <w:szCs w:val="26"/>
          <w:lang w:val="fr-FR" w:eastAsia="en-US"/>
        </w:rPr>
        <w:t>http://</w:t>
      </w:r>
      <w:r w:rsidR="002B1338" w:rsidRPr="00131A88">
        <w:rPr>
          <w:rFonts w:eastAsiaTheme="minorHAnsi"/>
          <w:i/>
          <w:sz w:val="26"/>
          <w:szCs w:val="26"/>
          <w:lang w:val="fr-FR" w:eastAsia="en-US"/>
        </w:rPr>
        <w:t>Elgg</w:t>
      </w:r>
      <w:r w:rsidRPr="00131A88">
        <w:rPr>
          <w:rFonts w:eastAsiaTheme="minorHAnsi"/>
          <w:i/>
          <w:sz w:val="26"/>
          <w:szCs w:val="26"/>
          <w:lang w:val="fr-FR" w:eastAsia="en-US"/>
        </w:rPr>
        <w:t>.org/developers.php</w:t>
      </w:r>
      <w:r w:rsidRPr="00131A88">
        <w:rPr>
          <w:rFonts w:eastAsiaTheme="minorHAnsi"/>
          <w:sz w:val="26"/>
          <w:szCs w:val="26"/>
          <w:lang w:val="fr-FR" w:eastAsia="en-US"/>
        </w:rPr>
        <w:t xml:space="preserve"> </w:t>
      </w:r>
    </w:p>
    <w:p w:rsidR="00B520EA" w:rsidRPr="00131A88" w:rsidRDefault="007F40BA" w:rsidP="00EF74DE">
      <w:pPr>
        <w:pStyle w:val="referenceitem"/>
        <w:numPr>
          <w:ilvl w:val="0"/>
          <w:numId w:val="7"/>
        </w:numPr>
        <w:spacing w:line="360" w:lineRule="auto"/>
        <w:ind w:left="709" w:hanging="709"/>
      </w:pPr>
      <w:r w:rsidRPr="00131A88">
        <w:rPr>
          <w:rFonts w:eastAsiaTheme="minorHAnsi"/>
          <w:sz w:val="26"/>
          <w:szCs w:val="26"/>
          <w:lang w:val="fr-FR" w:eastAsia="en-US"/>
        </w:rPr>
        <w:t xml:space="preserve">Elgg Document, </w:t>
      </w:r>
      <w:r w:rsidRPr="00131A88">
        <w:rPr>
          <w:rFonts w:eastAsiaTheme="minorHAnsi"/>
          <w:i/>
          <w:sz w:val="26"/>
          <w:szCs w:val="26"/>
          <w:lang w:val="fr-FR" w:eastAsia="en-US"/>
        </w:rPr>
        <w:t>http://en.wikipedia.org/wiki/Main_Page</w:t>
      </w:r>
      <w:r w:rsidRPr="00131A88">
        <w:rPr>
          <w:rFonts w:eastAsiaTheme="minorHAnsi"/>
          <w:sz w:val="26"/>
          <w:szCs w:val="26"/>
          <w:lang w:val="fr-FR" w:eastAsia="en-US"/>
        </w:rPr>
        <w:t xml:space="preserve"> </w:t>
      </w:r>
    </w:p>
    <w:p w:rsidR="004F0A51" w:rsidRPr="00131A88" w:rsidRDefault="004F0A51" w:rsidP="00EF74DE">
      <w:pPr>
        <w:pStyle w:val="referenceitem"/>
        <w:numPr>
          <w:ilvl w:val="0"/>
          <w:numId w:val="7"/>
        </w:numPr>
        <w:spacing w:line="360" w:lineRule="auto"/>
        <w:ind w:left="709" w:hanging="709"/>
        <w:rPr>
          <w:rStyle w:val="e-mail"/>
          <w:rFonts w:ascii="Times New Roman" w:hAnsi="Times New Roman"/>
          <w:i/>
          <w:noProof w:val="0"/>
          <w:spacing w:val="0"/>
          <w:sz w:val="26"/>
          <w:szCs w:val="26"/>
        </w:rPr>
      </w:pPr>
      <w:r w:rsidRPr="00131A88">
        <w:rPr>
          <w:sz w:val="26"/>
          <w:szCs w:val="26"/>
        </w:rPr>
        <w:t xml:space="preserve">UberSVN, </w:t>
      </w:r>
      <w:hyperlink r:id="rId72" w:history="1">
        <w:r w:rsidRPr="00131A88">
          <w:rPr>
            <w:rStyle w:val="e-mail"/>
            <w:rFonts w:ascii="Times New Roman" w:hAnsi="Times New Roman"/>
            <w:i/>
            <w:sz w:val="26"/>
            <w:szCs w:val="26"/>
          </w:rPr>
          <w:t>http://www.wandisco.com/uber</w:t>
        </w:r>
        <w:r w:rsidR="002B1338" w:rsidRPr="00131A88">
          <w:rPr>
            <w:rStyle w:val="e-mail"/>
            <w:rFonts w:ascii="Times New Roman" w:hAnsi="Times New Roman"/>
            <w:i/>
            <w:sz w:val="26"/>
            <w:szCs w:val="26"/>
          </w:rPr>
          <w:t>SVN</w:t>
        </w:r>
      </w:hyperlink>
    </w:p>
    <w:p w:rsidR="00656E97" w:rsidRPr="006D6597" w:rsidRDefault="00656E97" w:rsidP="00EF74DE">
      <w:pPr>
        <w:pStyle w:val="referenceitem"/>
        <w:numPr>
          <w:ilvl w:val="0"/>
          <w:numId w:val="7"/>
        </w:numPr>
        <w:spacing w:line="360" w:lineRule="auto"/>
        <w:ind w:left="709" w:hanging="709"/>
        <w:rPr>
          <w:sz w:val="26"/>
          <w:szCs w:val="26"/>
        </w:rPr>
      </w:pPr>
      <w:r w:rsidRPr="00131A88">
        <w:rPr>
          <w:sz w:val="26"/>
          <w:szCs w:val="26"/>
        </w:rPr>
        <w:t xml:space="preserve">Subversion Wikipedia, </w:t>
      </w:r>
      <w:hyperlink r:id="rId73" w:history="1">
        <w:r w:rsidRPr="00131A88">
          <w:rPr>
            <w:i/>
            <w:noProof/>
            <w:spacing w:val="-6"/>
            <w:sz w:val="26"/>
            <w:szCs w:val="26"/>
          </w:rPr>
          <w:t>http://en.wikipedia.org/wiki/SVN</w:t>
        </w:r>
      </w:hyperlink>
    </w:p>
    <w:p w:rsidR="006D6597" w:rsidRDefault="006D6597" w:rsidP="00396A24">
      <w:pPr>
        <w:ind w:firstLine="0"/>
        <w:jc w:val="left"/>
        <w:rPr>
          <w:rFonts w:eastAsia="Times New Roman" w:cs="Times New Roman"/>
          <w:i/>
          <w:noProof/>
          <w:spacing w:val="-6"/>
          <w:szCs w:val="26"/>
          <w:lang w:val="en-US" w:eastAsia="de-DE"/>
        </w:rPr>
      </w:pPr>
      <w:r>
        <w:rPr>
          <w:i/>
          <w:noProof/>
          <w:spacing w:val="-6"/>
          <w:szCs w:val="26"/>
        </w:rPr>
        <w:br w:type="page"/>
      </w:r>
    </w:p>
    <w:p w:rsidR="006D6597" w:rsidRDefault="006D6597" w:rsidP="00396A24">
      <w:pPr>
        <w:pStyle w:val="PL"/>
      </w:pPr>
      <w:r>
        <w:lastRenderedPageBreak/>
        <w:t>PHỤ LỤC</w:t>
      </w:r>
    </w:p>
    <w:p w:rsidR="006D6597" w:rsidRPr="00131A88" w:rsidRDefault="006D6597" w:rsidP="00396A24">
      <w:pPr>
        <w:pStyle w:val="Title"/>
        <w:spacing w:line="360" w:lineRule="auto"/>
        <w:rPr>
          <w:rFonts w:cs="Times New Roman"/>
          <w:lang w:val="en-US"/>
        </w:rPr>
      </w:pPr>
      <w:bookmarkStart w:id="964" w:name="_Toc377965833"/>
      <w:bookmarkStart w:id="965" w:name="_Toc377985385"/>
      <w:r w:rsidRPr="005E17D5">
        <w:rPr>
          <w:sz w:val="26"/>
          <w:szCs w:val="26"/>
          <w:lang w:val="en-US"/>
        </w:rPr>
        <w:t>CÀI</w:t>
      </w:r>
      <w:r w:rsidRPr="00131A88">
        <w:rPr>
          <w:rFonts w:cs="Times New Roman"/>
          <w:lang w:val="en-US"/>
        </w:rPr>
        <w:t xml:space="preserve"> ĐẶT VÀ TRIỂN KHAI HỆ THỐNG </w:t>
      </w:r>
      <w:r>
        <w:rPr>
          <w:rFonts w:cs="Times New Roman"/>
          <w:lang w:val="en-US"/>
        </w:rPr>
        <w:t xml:space="preserve">MẠNG XÃ HỘI </w:t>
      </w:r>
      <w:r w:rsidRPr="00131A88">
        <w:rPr>
          <w:rFonts w:cs="Times New Roman"/>
          <w:lang w:val="en-US"/>
        </w:rPr>
        <w:t>IGS</w:t>
      </w:r>
      <w:bookmarkEnd w:id="964"/>
      <w:bookmarkEnd w:id="965"/>
    </w:p>
    <w:p w:rsidR="006D6597" w:rsidRPr="005E17D5" w:rsidRDefault="006D6597" w:rsidP="00396A24">
      <w:pPr>
        <w:pStyle w:val="A"/>
        <w:numPr>
          <w:ilvl w:val="6"/>
          <w:numId w:val="1"/>
        </w:numPr>
        <w:spacing w:line="360" w:lineRule="auto"/>
        <w:ind w:left="426" w:hanging="426"/>
      </w:pPr>
      <w:bookmarkStart w:id="966" w:name="_Toc377965834"/>
      <w:bookmarkStart w:id="967" w:name="_Toc377985386"/>
      <w:r w:rsidRPr="005E17D5">
        <w:t xml:space="preserve">Cài đặt và triển khai máy chủ </w:t>
      </w:r>
      <w:r>
        <w:t>w</w:t>
      </w:r>
      <w:r w:rsidRPr="005E17D5">
        <w:t xml:space="preserve">eb </w:t>
      </w:r>
      <w:r>
        <w:t>l</w:t>
      </w:r>
      <w:r w:rsidRPr="005E17D5">
        <w:t>inux</w:t>
      </w:r>
      <w:bookmarkStart w:id="968" w:name="_Toc377965835"/>
      <w:bookmarkEnd w:id="966"/>
      <w:bookmarkEnd w:id="967"/>
    </w:p>
    <w:p w:rsidR="006D6597" w:rsidRPr="00131A88" w:rsidRDefault="006D6597" w:rsidP="00433740">
      <w:pPr>
        <w:pStyle w:val="AAAA"/>
      </w:pPr>
      <w:r w:rsidRPr="00131A88">
        <w:t>Cài đặt</w:t>
      </w:r>
      <w:bookmarkEnd w:id="968"/>
    </w:p>
    <w:p w:rsidR="006D6597" w:rsidRPr="00131A88" w:rsidRDefault="006D6597" w:rsidP="00EF74DE">
      <w:pPr>
        <w:pStyle w:val="ListParagraph"/>
        <w:numPr>
          <w:ilvl w:val="0"/>
          <w:numId w:val="13"/>
        </w:numPr>
        <w:spacing w:line="360" w:lineRule="auto"/>
        <w:ind w:left="567" w:hanging="283"/>
      </w:pPr>
      <w:r w:rsidRPr="00131A88">
        <w:t>Cấu hình máy chủ web linux (máy ảo trong hệ thống UIT Cloud) dùng để triển khai mạng xã hội IGS:</w:t>
      </w:r>
    </w:p>
    <w:p w:rsidR="006D6597" w:rsidRPr="00131A88" w:rsidRDefault="006D6597" w:rsidP="00EF74DE">
      <w:pPr>
        <w:pStyle w:val="ListParagraph"/>
        <w:numPr>
          <w:ilvl w:val="0"/>
          <w:numId w:val="15"/>
        </w:numPr>
        <w:spacing w:line="360" w:lineRule="auto"/>
        <w:ind w:left="993" w:hanging="284"/>
      </w:pPr>
      <w:r w:rsidRPr="00131A88">
        <w:t>Server host name: vmw192168022147</w:t>
      </w:r>
    </w:p>
    <w:p w:rsidR="006D6597" w:rsidRPr="00131A88" w:rsidRDefault="006D6597" w:rsidP="00EF74DE">
      <w:pPr>
        <w:pStyle w:val="ListParagraph"/>
        <w:numPr>
          <w:ilvl w:val="0"/>
          <w:numId w:val="15"/>
        </w:numPr>
        <w:spacing w:line="360" w:lineRule="auto"/>
        <w:ind w:left="993" w:hanging="284"/>
      </w:pPr>
      <w:r w:rsidRPr="00131A88">
        <w:t>Số lượng nhân CPU: 4</w:t>
      </w:r>
    </w:p>
    <w:p w:rsidR="006D6597" w:rsidRPr="00131A88" w:rsidRDefault="006D6597" w:rsidP="00EF74DE">
      <w:pPr>
        <w:pStyle w:val="ListParagraph"/>
        <w:numPr>
          <w:ilvl w:val="0"/>
          <w:numId w:val="15"/>
        </w:numPr>
        <w:spacing w:line="360" w:lineRule="auto"/>
        <w:ind w:left="993" w:hanging="284"/>
      </w:pPr>
      <w:r w:rsidRPr="00131A88">
        <w:t>RAM: 4096 MB</w:t>
      </w:r>
    </w:p>
    <w:p w:rsidR="006D6597" w:rsidRPr="00131A88" w:rsidRDefault="006D6597" w:rsidP="00EF74DE">
      <w:pPr>
        <w:pStyle w:val="ListParagraph"/>
        <w:numPr>
          <w:ilvl w:val="0"/>
          <w:numId w:val="15"/>
        </w:numPr>
        <w:spacing w:line="360" w:lineRule="auto"/>
        <w:ind w:left="993" w:hanging="284"/>
      </w:pPr>
      <w:r w:rsidRPr="00131A88">
        <w:t>Swap: 0 GB</w:t>
      </w:r>
    </w:p>
    <w:p w:rsidR="006D6597" w:rsidRPr="00131A88" w:rsidRDefault="006D6597" w:rsidP="00EF74DE">
      <w:pPr>
        <w:pStyle w:val="ListParagraph"/>
        <w:numPr>
          <w:ilvl w:val="0"/>
          <w:numId w:val="15"/>
        </w:numPr>
        <w:spacing w:line="360" w:lineRule="auto"/>
        <w:ind w:left="993" w:hanging="284"/>
      </w:pPr>
      <w:r w:rsidRPr="00131A88">
        <w:t>IPv4: 192.168.22.147</w:t>
      </w:r>
    </w:p>
    <w:p w:rsidR="006D6597" w:rsidRPr="00131A88" w:rsidRDefault="006D6597" w:rsidP="00EF74DE">
      <w:pPr>
        <w:pStyle w:val="ListParagraph"/>
        <w:numPr>
          <w:ilvl w:val="0"/>
          <w:numId w:val="15"/>
        </w:numPr>
        <w:spacing w:line="360" w:lineRule="auto"/>
        <w:ind w:left="993" w:hanging="284"/>
      </w:pPr>
      <w:r w:rsidRPr="00131A88">
        <w:t>IPv6: Không có</w:t>
      </w:r>
    </w:p>
    <w:p w:rsidR="006D6597" w:rsidRPr="00131A88" w:rsidRDefault="006D6597" w:rsidP="00EF74DE">
      <w:pPr>
        <w:pStyle w:val="ListParagraph"/>
        <w:numPr>
          <w:ilvl w:val="0"/>
          <w:numId w:val="15"/>
        </w:numPr>
        <w:spacing w:line="360" w:lineRule="auto"/>
        <w:ind w:left="993" w:hanging="284"/>
      </w:pPr>
      <w:r w:rsidRPr="00131A88">
        <w:t>Đĩa cứng: 100 GB</w:t>
      </w:r>
    </w:p>
    <w:p w:rsidR="006D6597" w:rsidRPr="00131A88" w:rsidRDefault="006D6597" w:rsidP="00EF74DE">
      <w:pPr>
        <w:pStyle w:val="ListParagraph"/>
        <w:numPr>
          <w:ilvl w:val="0"/>
          <w:numId w:val="15"/>
        </w:numPr>
        <w:spacing w:line="360" w:lineRule="auto"/>
        <w:ind w:left="993" w:hanging="284"/>
      </w:pPr>
      <w:r w:rsidRPr="00131A88">
        <w:t>Hệ điều hành: CentOS 6.3</w:t>
      </w:r>
    </w:p>
    <w:p w:rsidR="006D6597" w:rsidRPr="00131A88" w:rsidRDefault="006D6597" w:rsidP="00EF74DE">
      <w:pPr>
        <w:pStyle w:val="ListParagraph"/>
        <w:numPr>
          <w:ilvl w:val="0"/>
          <w:numId w:val="14"/>
        </w:numPr>
        <w:spacing w:line="360" w:lineRule="auto"/>
      </w:pPr>
      <w:r w:rsidRPr="00131A88">
        <w:t>Cài đặt các thành phần cần thiết để máy chủ linux hoạt động (Apache, PHP, MySQL):</w:t>
      </w:r>
    </w:p>
    <w:p w:rsidR="006D6597" w:rsidRPr="00131A88" w:rsidRDefault="006D6597" w:rsidP="00EF74DE">
      <w:pPr>
        <w:pStyle w:val="ListParagraph"/>
        <w:numPr>
          <w:ilvl w:val="0"/>
          <w:numId w:val="16"/>
        </w:numPr>
        <w:spacing w:line="360" w:lineRule="auto"/>
      </w:pPr>
      <w:r w:rsidRPr="00131A88">
        <w:t>Cài đặt trình web server Apache</w:t>
      </w:r>
      <w:r w:rsidRPr="00131A88">
        <w:rPr>
          <w:rStyle w:val="FootnoteReference"/>
        </w:rPr>
        <w:footnoteReference w:id="6"/>
      </w:r>
    </w:p>
    <w:p w:rsidR="006D6597" w:rsidRPr="00433740" w:rsidRDefault="006D6597" w:rsidP="00433740">
      <w:pPr>
        <w:pStyle w:val="L111"/>
      </w:pPr>
      <w:r w:rsidRPr="00433740">
        <w:t>Cài đặt từ cửa sổ dòng lệnh terminal:</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yum install httpd</w:t>
      </w:r>
    </w:p>
    <w:p w:rsidR="006D6597" w:rsidRPr="00131A88" w:rsidRDefault="006D6597" w:rsidP="00433740">
      <w:pPr>
        <w:pStyle w:val="L111"/>
      </w:pPr>
      <w:r w:rsidRPr="00131A88">
        <w:t>Sau khi cài đặt xong, khởi chạy apache như dịch vụ hệ thống</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service httpd start</w:t>
      </w:r>
    </w:p>
    <w:p w:rsidR="006D6597" w:rsidRPr="00131A88" w:rsidRDefault="006D6597" w:rsidP="00433740">
      <w:pPr>
        <w:pStyle w:val="L111"/>
      </w:pPr>
      <w:r w:rsidRPr="00131A88">
        <w:t>Để kiểm tra hệ thống đã hoạt động, ta nhập IP của máy vào trình duyệt, nếu cửa sổ như hình dưới, quá trình cài đặt đã thành công.</w:t>
      </w:r>
    </w:p>
    <w:p w:rsidR="006D6597" w:rsidRPr="00131A88" w:rsidRDefault="009305DA" w:rsidP="00396A24">
      <w:pPr>
        <w:pStyle w:val="Caption11"/>
        <w:spacing w:line="360" w:lineRule="auto"/>
      </w:pPr>
      <w:r>
        <w:lastRenderedPageBreak/>
        <w:drawing>
          <wp:inline distT="0" distB="0" distL="0" distR="0" wp14:anchorId="72DFC2CE" wp14:editId="0D414BDB">
            <wp:extent cx="5579745" cy="35528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iểm tra hoạt động thành công.png"/>
                    <pic:cNvPicPr/>
                  </pic:nvPicPr>
                  <pic:blipFill>
                    <a:blip r:embed="rId74">
                      <a:extLst>
                        <a:ext uri="{28A0092B-C50C-407E-A947-70E740481C1C}">
                          <a14:useLocalDpi xmlns:a14="http://schemas.microsoft.com/office/drawing/2010/main" val="0"/>
                        </a:ext>
                      </a:extLst>
                    </a:blip>
                    <a:stretch>
                      <a:fillRect/>
                    </a:stretch>
                  </pic:blipFill>
                  <pic:spPr>
                    <a:xfrm>
                      <a:off x="0" y="0"/>
                      <a:ext cx="5579745" cy="3552825"/>
                    </a:xfrm>
                    <a:prstGeom prst="rect">
                      <a:avLst/>
                    </a:prstGeom>
                  </pic:spPr>
                </pic:pic>
              </a:graphicData>
            </a:graphic>
          </wp:inline>
        </w:drawing>
      </w:r>
    </w:p>
    <w:p w:rsidR="006D6597" w:rsidRPr="00131A88" w:rsidRDefault="006D6597" w:rsidP="00396A24">
      <w:pPr>
        <w:pStyle w:val="Caption11"/>
        <w:spacing w:line="360" w:lineRule="auto"/>
      </w:pPr>
      <w:bookmarkStart w:id="969" w:name="_Toc377985948"/>
      <w:bookmarkStart w:id="970" w:name="_Toc382590751"/>
      <w:r w:rsidRPr="00131A88">
        <w:t xml:space="preserve">Hình  </w:t>
      </w:r>
      <w:r w:rsidR="002A4C58">
        <w:fldChar w:fldCharType="begin"/>
      </w:r>
      <w:r w:rsidR="002A4C58">
        <w:instrText xml:space="preserve"> STYLEREF 1 \s </w:instrText>
      </w:r>
      <w:r w:rsidR="002A4C58">
        <w:fldChar w:fldCharType="separate"/>
      </w:r>
      <w:r w:rsidR="0012781D">
        <w:t>4</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1</w:t>
      </w:r>
      <w:r w:rsidR="002A4C58">
        <w:fldChar w:fldCharType="end"/>
      </w:r>
      <w:r w:rsidRPr="00131A88">
        <w:t xml:space="preserve"> Kiểm tra máy chủ hoạt động thành công</w:t>
      </w:r>
      <w:bookmarkEnd w:id="969"/>
      <w:bookmarkEnd w:id="970"/>
    </w:p>
    <w:p w:rsidR="006D6597" w:rsidRPr="00131A88" w:rsidRDefault="006D6597" w:rsidP="00EF74DE">
      <w:pPr>
        <w:pStyle w:val="ListParagraph"/>
        <w:numPr>
          <w:ilvl w:val="0"/>
          <w:numId w:val="16"/>
        </w:numPr>
        <w:spacing w:line="360" w:lineRule="auto"/>
      </w:pPr>
      <w:r w:rsidRPr="00131A88">
        <w:t>Cài đặt PHP</w:t>
      </w:r>
      <w:r w:rsidRPr="00131A88">
        <w:rPr>
          <w:rStyle w:val="FootnoteReference"/>
        </w:rPr>
        <w:footnoteReference w:id="7"/>
      </w:r>
      <w:r w:rsidRPr="00131A88">
        <w:t>, MySQL</w:t>
      </w:r>
      <w:r w:rsidRPr="00131A88">
        <w:rPr>
          <w:rStyle w:val="FootnoteReference"/>
        </w:rPr>
        <w:footnoteReference w:id="8"/>
      </w:r>
      <w:r w:rsidRPr="00131A88">
        <w:t>:</w:t>
      </w:r>
    </w:p>
    <w:p w:rsidR="006D6597" w:rsidRPr="00131A88" w:rsidRDefault="006D6597" w:rsidP="00433740">
      <w:pPr>
        <w:pStyle w:val="L111"/>
      </w:pPr>
      <w:r w:rsidRPr="00131A88">
        <w:t>Để cài đặt MySQL, nhập dòng lệnh sau và cửa sổ terminal:</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yum install mysql-server</w:t>
      </w:r>
    </w:p>
    <w:p w:rsidR="006D6597" w:rsidRPr="00131A88" w:rsidRDefault="006D6597" w:rsidP="00433740">
      <w:pPr>
        <w:pStyle w:val="L111"/>
      </w:pPr>
      <w:r w:rsidRPr="00131A88">
        <w:t>Khởi chạy dịch vụ MySQL:</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service mysqld start</w:t>
      </w:r>
    </w:p>
    <w:p w:rsidR="006D6597" w:rsidRPr="00131A88" w:rsidRDefault="006D6597" w:rsidP="00433740">
      <w:pPr>
        <w:pStyle w:val="L111"/>
      </w:pPr>
      <w:r w:rsidRPr="00131A88">
        <w:t xml:space="preserve">Trong quá </w:t>
      </w:r>
      <w:r w:rsidRPr="00433740">
        <w:t>trình</w:t>
      </w:r>
      <w:r w:rsidRPr="00131A88">
        <w:t xml:space="preserve"> cài đặt, hệ thống sẽ hỏi hai lần để có thể cài đặt, ta chọn Yes ở cả 2 lần.</w:t>
      </w:r>
    </w:p>
    <w:p w:rsidR="006D6597" w:rsidRPr="00131A88" w:rsidRDefault="006D6597" w:rsidP="00433740">
      <w:pPr>
        <w:pStyle w:val="L111"/>
      </w:pPr>
      <w:r w:rsidRPr="00131A88">
        <w:t>Sau khi cài đặt xong, ta cần thiết lập mật khẩu cho MySQL:</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/usr/bin/mysql_secure_installation</w:t>
      </w:r>
    </w:p>
    <w:p w:rsidR="006D6597" w:rsidRPr="00131A88" w:rsidRDefault="006D6597" w:rsidP="00433740">
      <w:pPr>
        <w:pStyle w:val="L111"/>
      </w:pPr>
      <w:r w:rsidRPr="00131A88">
        <w:lastRenderedPageBreak/>
        <w:t>Nhập mật khẩu chính (mật khẩu root), do mới cài đặt nên ta chưa đặt, bỏ trống và tiếp tục.</w:t>
      </w:r>
    </w:p>
    <w:p w:rsidR="006D6597" w:rsidRPr="00131A88" w:rsidRDefault="006D6597" w:rsidP="00433740">
      <w:pPr>
        <w:pStyle w:val="L111"/>
      </w:pPr>
      <w:r w:rsidRPr="00131A88">
        <w:t>Ta nhập mật khẩu root mới khi được hỏi</w:t>
      </w:r>
    </w:p>
    <w:p w:rsidR="006D6597" w:rsidRPr="00131A88" w:rsidRDefault="006D6597" w:rsidP="00433740">
      <w:pPr>
        <w:pStyle w:val="L111"/>
      </w:pPr>
      <w:r w:rsidRPr="00131A88">
        <w:t>MySQL sẽ hỏi ta về các thiết lập mặc định, cứ chọn Yes ở tất cả các câu hỏi:</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By default, a MySQL installation has an anonymous user, allowing anyone</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to log into MySQL without having to have a user account created for</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them.  This is intended only for testing, and to make the installation</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go a bit smoother.  You should remove them before moving into a</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production environment.</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Remove anonymous users? [Y/n] y                                            </w:t>
      </w:r>
    </w:p>
    <w:p w:rsidR="006D6597" w:rsidRPr="00131A88" w:rsidRDefault="006735EA"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 Success!</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Normally, root should only be allowed to connect from 'localhost'.  This</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ensures that someone cannot guess at the </w:t>
      </w:r>
      <w:r w:rsidR="006735EA">
        <w:rPr>
          <w:rFonts w:ascii="Courier New" w:eastAsia="Times New Roman" w:hAnsi="Courier New" w:cs="Courier New"/>
          <w:sz w:val="20"/>
          <w:szCs w:val="20"/>
          <w:lang w:val="en-US"/>
        </w:rPr>
        <w:t>root password from the network.</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Disallow root login remotely? [Y/n] y</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Succe</w:t>
      </w:r>
      <w:r w:rsidR="006735EA">
        <w:rPr>
          <w:rFonts w:ascii="Courier New" w:eastAsia="Times New Roman" w:hAnsi="Courier New" w:cs="Courier New"/>
          <w:sz w:val="20"/>
          <w:szCs w:val="20"/>
          <w:lang w:val="en-US"/>
        </w:rPr>
        <w:t>ss!</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By default, MySQL comes with a database named 'test' that anyone can</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access.  This is also intended only for testing, and should be removed</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before moving into a production environment.</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Remove test database and access to it? [Y/n] y</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 - Dropping test database...</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lastRenderedPageBreak/>
        <w:t xml:space="preserve"> ... Success!</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 - Removing privileges on test database...</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 ... Success!</w:t>
      </w:r>
    </w:p>
    <w:p w:rsidR="006D6597" w:rsidRPr="00131A88" w:rsidRDefault="006D6597" w:rsidP="0039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Reloading the privilege tables will ensure that all changes made so far</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will take effect immediately.</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Reload privilege tables now? [Y/n] y</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 xml:space="preserve"> ... Success!</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Cleaning up...</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All done!  If you've completed all of the above steps, your MySQL</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installation should now be secure.</w:t>
      </w: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p>
    <w:p w:rsidR="006D6597" w:rsidRPr="00131A88" w:rsidRDefault="006D6597" w:rsidP="0043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20" w:firstLine="0"/>
        <w:jc w:val="left"/>
        <w:rPr>
          <w:rFonts w:ascii="Courier New" w:eastAsia="Times New Roman" w:hAnsi="Courier New" w:cs="Courier New"/>
          <w:sz w:val="20"/>
          <w:szCs w:val="20"/>
          <w:lang w:val="en-US"/>
        </w:rPr>
      </w:pPr>
      <w:r w:rsidRPr="00131A88">
        <w:rPr>
          <w:rFonts w:ascii="Courier New" w:eastAsia="Times New Roman" w:hAnsi="Courier New" w:cs="Courier New"/>
          <w:sz w:val="20"/>
          <w:szCs w:val="20"/>
          <w:lang w:val="en-US"/>
        </w:rPr>
        <w:t>Thanks for using MySQL!</w:t>
      </w:r>
    </w:p>
    <w:p w:rsidR="006D6597" w:rsidRPr="00131A88" w:rsidRDefault="006D6597" w:rsidP="00433740">
      <w:pPr>
        <w:pStyle w:val="L111"/>
      </w:pPr>
      <w:r w:rsidRPr="00131A88">
        <w:t>Cài đặt PHP bằng dòng lệnh</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yum install php php-mysql</w:t>
      </w:r>
    </w:p>
    <w:p w:rsidR="006D6597" w:rsidRPr="00131A88" w:rsidRDefault="006D6597" w:rsidP="00EF74DE">
      <w:pPr>
        <w:pStyle w:val="ListParagraph"/>
        <w:numPr>
          <w:ilvl w:val="0"/>
          <w:numId w:val="16"/>
        </w:numPr>
        <w:spacing w:line="360" w:lineRule="auto"/>
      </w:pPr>
      <w:r w:rsidRPr="00131A88">
        <w:t>Thiết lập để tất cả chạy tự động mỗi khi khởi động</w:t>
      </w:r>
    </w:p>
    <w:p w:rsidR="006D6597" w:rsidRPr="00131A88" w:rsidRDefault="006D6597" w:rsidP="00433740">
      <w:pPr>
        <w:pStyle w:val="Subtitle"/>
        <w:ind w:firstLine="720"/>
        <w:rPr>
          <w:color w:val="auto"/>
        </w:rPr>
      </w:pPr>
      <w:r w:rsidRPr="00131A88">
        <w:rPr>
          <w:color w:val="auto"/>
          <w:lang w:val="en-US"/>
        </w:rPr>
        <w:t xml:space="preserve">$ </w:t>
      </w:r>
      <w:r w:rsidRPr="00131A88">
        <w:rPr>
          <w:color w:val="auto"/>
        </w:rPr>
        <w:t>sudo chkconfig httpd on</w:t>
      </w:r>
    </w:p>
    <w:p w:rsidR="00433740" w:rsidRDefault="006D6597" w:rsidP="00433740">
      <w:pPr>
        <w:pStyle w:val="Subtitle"/>
        <w:ind w:firstLine="720"/>
        <w:rPr>
          <w:color w:val="auto"/>
        </w:rPr>
      </w:pPr>
      <w:r w:rsidRPr="00131A88">
        <w:rPr>
          <w:color w:val="auto"/>
          <w:lang w:val="en-US"/>
        </w:rPr>
        <w:t xml:space="preserve">$ </w:t>
      </w:r>
      <w:r w:rsidRPr="00131A88">
        <w:rPr>
          <w:color w:val="auto"/>
        </w:rPr>
        <w:t>sudo chkconfig mysqld on</w:t>
      </w:r>
    </w:p>
    <w:p w:rsidR="00433740" w:rsidRDefault="00433740">
      <w:pPr>
        <w:spacing w:line="276" w:lineRule="auto"/>
        <w:ind w:firstLine="0"/>
        <w:jc w:val="left"/>
        <w:rPr>
          <w:rFonts w:eastAsiaTheme="minorEastAsia" w:cs="Times New Roman"/>
          <w:spacing w:val="15"/>
          <w:szCs w:val="26"/>
        </w:rPr>
      </w:pPr>
      <w:r>
        <w:br w:type="page"/>
      </w:r>
    </w:p>
    <w:p w:rsidR="006D6597" w:rsidRPr="00131A88" w:rsidRDefault="006D6597" w:rsidP="00433740">
      <w:pPr>
        <w:pStyle w:val="AAAA"/>
      </w:pPr>
      <w:bookmarkStart w:id="971" w:name="_Toc377965836"/>
      <w:r w:rsidRPr="00131A88">
        <w:lastRenderedPageBreak/>
        <w:t>Triển khai</w:t>
      </w:r>
      <w:bookmarkEnd w:id="971"/>
    </w:p>
    <w:p w:rsidR="006D6597" w:rsidRPr="00131A88" w:rsidRDefault="006D6597" w:rsidP="00396A24">
      <w:pPr>
        <w:rPr>
          <w:lang w:val="en-US"/>
        </w:rPr>
      </w:pPr>
      <w:r w:rsidRPr="00131A88">
        <w:rPr>
          <w:lang w:val="en-US"/>
        </w:rPr>
        <w:t>Khi triển khai mạng xã hội IGS từ development server</w:t>
      </w:r>
      <w:r w:rsidRPr="00131A88">
        <w:rPr>
          <w:rStyle w:val="FootnoteReference"/>
          <w:lang w:val="en-US"/>
        </w:rPr>
        <w:footnoteReference w:id="9"/>
      </w:r>
      <w:r w:rsidRPr="00131A88">
        <w:rPr>
          <w:lang w:val="en-US"/>
        </w:rPr>
        <w:t xml:space="preserve"> (Máy A) lên production server</w:t>
      </w:r>
      <w:r w:rsidRPr="00131A88">
        <w:rPr>
          <w:rStyle w:val="FootnoteReference"/>
          <w:lang w:val="en-US"/>
        </w:rPr>
        <w:footnoteReference w:id="10"/>
      </w:r>
      <w:r w:rsidRPr="00131A88">
        <w:rPr>
          <w:lang w:val="en-US"/>
        </w:rPr>
        <w:t xml:space="preserve"> (Máy B), ta cần thực hiện các bước sau:</w:t>
      </w:r>
    </w:p>
    <w:p w:rsidR="006D6597" w:rsidRPr="00131A88" w:rsidRDefault="006D6597" w:rsidP="00433740">
      <w:pPr>
        <w:pStyle w:val="L111"/>
      </w:pPr>
      <w:r w:rsidRPr="00131A88">
        <w:t>Kết nối với máy chủ mới qua kết nối SSH</w:t>
      </w:r>
      <w:r w:rsidRPr="00131A88">
        <w:rPr>
          <w:rStyle w:val="FootnoteReference"/>
        </w:rPr>
        <w:footnoteReference w:id="11"/>
      </w:r>
      <w:r w:rsidRPr="00131A88">
        <w:t>:</w:t>
      </w:r>
    </w:p>
    <w:p w:rsidR="006D6597" w:rsidRPr="00131A88" w:rsidRDefault="006D6597" w:rsidP="00433740">
      <w:pPr>
        <w:pStyle w:val="Subtitle"/>
        <w:ind w:firstLine="720"/>
        <w:rPr>
          <w:color w:val="auto"/>
          <w:lang w:val="en-US"/>
        </w:rPr>
      </w:pPr>
      <w:r w:rsidRPr="00131A88">
        <w:rPr>
          <w:color w:val="auto"/>
          <w:lang w:val="en-US"/>
        </w:rPr>
        <w:t xml:space="preserve">$ ssh </w:t>
      </w:r>
      <w:hyperlink r:id="rId75" w:history="1">
        <w:r w:rsidRPr="00131A88">
          <w:rPr>
            <w:rStyle w:val="Hyperlink"/>
            <w:color w:val="auto"/>
            <w:lang w:val="en-US"/>
          </w:rPr>
          <w:t>root@192.168.22.147</w:t>
        </w:r>
      </w:hyperlink>
    </w:p>
    <w:p w:rsidR="006D6597" w:rsidRPr="00131A88" w:rsidRDefault="006D6597" w:rsidP="00396A24">
      <w:pPr>
        <w:rPr>
          <w:lang w:val="en-US"/>
        </w:rPr>
      </w:pPr>
      <w:r w:rsidRPr="00131A88">
        <w:rPr>
          <w:lang w:val="en-US"/>
        </w:rPr>
        <w:t>Nhập mật khẩu của tài khoản root để đăng nhập hệ thống máy B.</w:t>
      </w:r>
    </w:p>
    <w:p w:rsidR="006D6597" w:rsidRPr="00131A88" w:rsidRDefault="006D6597" w:rsidP="00433740">
      <w:pPr>
        <w:pStyle w:val="L111"/>
      </w:pPr>
      <w:r w:rsidRPr="00131A88">
        <w:t>Mạng xã hội IGS gồm 2 thư mục trên máy chủ: igs và igs_data Ta nén chúng lại và gởi đến máy chủ bằng lệnh scp (khi đang ở shell của máy A)</w:t>
      </w:r>
    </w:p>
    <w:p w:rsidR="006D6597" w:rsidRPr="00131A88" w:rsidRDefault="006D6597" w:rsidP="00433740">
      <w:pPr>
        <w:pStyle w:val="Subtitle"/>
        <w:ind w:firstLine="720"/>
        <w:rPr>
          <w:color w:val="auto"/>
          <w:lang w:val="en-US"/>
        </w:rPr>
      </w:pPr>
      <w:r w:rsidRPr="00131A88">
        <w:rPr>
          <w:color w:val="auto"/>
          <w:lang w:val="en-US"/>
        </w:rPr>
        <w:t xml:space="preserve">$ scp igs.tar.gz </w:t>
      </w:r>
      <w:hyperlink r:id="rId76" w:history="1">
        <w:r w:rsidRPr="00131A88">
          <w:rPr>
            <w:rStyle w:val="Hyperlink"/>
            <w:color w:val="auto"/>
            <w:lang w:val="en-US"/>
          </w:rPr>
          <w:t>root@192.168.22.147:igs.tar.gz</w:t>
        </w:r>
      </w:hyperlink>
    </w:p>
    <w:p w:rsidR="006D6597" w:rsidRPr="00131A88" w:rsidRDefault="006D6597" w:rsidP="00433740">
      <w:pPr>
        <w:pStyle w:val="L111"/>
      </w:pPr>
      <w:r w:rsidRPr="00131A88">
        <w:t>Sau khi tải xong, tiến hành giải nén vào thư mục trên máy B /var/www/html/</w:t>
      </w:r>
    </w:p>
    <w:p w:rsidR="006D6597" w:rsidRPr="00131A88" w:rsidRDefault="006D6597" w:rsidP="00433740">
      <w:pPr>
        <w:pStyle w:val="Subtitle"/>
        <w:ind w:firstLine="720"/>
        <w:rPr>
          <w:color w:val="auto"/>
          <w:lang w:val="en-US"/>
        </w:rPr>
      </w:pPr>
      <w:r w:rsidRPr="00131A88">
        <w:rPr>
          <w:color w:val="auto"/>
          <w:lang w:val="en-US"/>
        </w:rPr>
        <w:t>$ tar xvfz igs.tar.gz –C /var/www/html/</w:t>
      </w:r>
    </w:p>
    <w:p w:rsidR="006D6597" w:rsidRPr="00131A88" w:rsidRDefault="006D6597" w:rsidP="00433740">
      <w:pPr>
        <w:pStyle w:val="Subtitle"/>
        <w:ind w:firstLine="720"/>
        <w:rPr>
          <w:color w:val="auto"/>
          <w:lang w:val="en-US"/>
        </w:rPr>
      </w:pPr>
      <w:r w:rsidRPr="00131A88">
        <w:rPr>
          <w:color w:val="auto"/>
          <w:lang w:val="en-US"/>
        </w:rPr>
        <w:t>$ tar xvfz igs_data.tar.gz –C /var/www/html/</w:t>
      </w:r>
    </w:p>
    <w:p w:rsidR="006D6597" w:rsidRPr="00131A88" w:rsidRDefault="006D6597" w:rsidP="00433740">
      <w:pPr>
        <w:pStyle w:val="L111"/>
      </w:pPr>
      <w:r w:rsidRPr="00131A88">
        <w:t>Tiến hành chép cơ sở dữ liệu đến máy chủ, ta sử dụng lệnh sau ở máy A</w:t>
      </w:r>
    </w:p>
    <w:p w:rsidR="006D6597" w:rsidRPr="00131A88" w:rsidRDefault="006D6597" w:rsidP="00433740">
      <w:pPr>
        <w:pStyle w:val="Subtitle"/>
        <w:ind w:firstLine="720"/>
        <w:rPr>
          <w:color w:val="auto"/>
          <w:lang w:val="en-US"/>
        </w:rPr>
      </w:pPr>
      <w:r w:rsidRPr="00131A88">
        <w:rPr>
          <w:color w:val="auto"/>
          <w:lang w:val="en-US"/>
        </w:rPr>
        <w:t>$ sudo mysqldump igs_db –u root –p &gt; igs_db.sql</w:t>
      </w:r>
    </w:p>
    <w:p w:rsidR="006D6597" w:rsidRPr="00131A88" w:rsidRDefault="006D6597" w:rsidP="00433740">
      <w:pPr>
        <w:pStyle w:val="L111"/>
      </w:pPr>
      <w:r w:rsidRPr="00131A88">
        <w:t>Chép igs_db.sql từ máy A sang máy B thông qua scp</w:t>
      </w:r>
    </w:p>
    <w:p w:rsidR="006D6597" w:rsidRPr="00131A88" w:rsidRDefault="006D6597" w:rsidP="00433740">
      <w:pPr>
        <w:pStyle w:val="Subtitle"/>
        <w:ind w:firstLine="720"/>
        <w:rPr>
          <w:color w:val="auto"/>
          <w:lang w:val="en-US"/>
        </w:rPr>
      </w:pPr>
      <w:r w:rsidRPr="00131A88">
        <w:rPr>
          <w:color w:val="auto"/>
          <w:lang w:val="en-US"/>
        </w:rPr>
        <w:t xml:space="preserve">$ scp igs_db.sqp </w:t>
      </w:r>
      <w:hyperlink r:id="rId77" w:history="1">
        <w:r w:rsidRPr="00131A88">
          <w:rPr>
            <w:rStyle w:val="Hyperlink"/>
            <w:color w:val="auto"/>
            <w:lang w:val="en-US"/>
          </w:rPr>
          <w:t>root@192.168.22.147:igs_db.sql</w:t>
        </w:r>
      </w:hyperlink>
    </w:p>
    <w:p w:rsidR="006D6597" w:rsidRPr="00131A88" w:rsidRDefault="006D6597" w:rsidP="00433740">
      <w:pPr>
        <w:pStyle w:val="L111"/>
      </w:pPr>
      <w:r w:rsidRPr="00131A88">
        <w:t>Phục hồi cơ sở dữ liệu trên máy B</w:t>
      </w:r>
    </w:p>
    <w:p w:rsidR="006D6597" w:rsidRPr="00131A88" w:rsidRDefault="006D6597" w:rsidP="00433740">
      <w:pPr>
        <w:pStyle w:val="Subtitle"/>
        <w:ind w:firstLine="720"/>
        <w:rPr>
          <w:color w:val="auto"/>
          <w:lang w:val="en-US"/>
        </w:rPr>
      </w:pPr>
      <w:r w:rsidRPr="00131A88">
        <w:rPr>
          <w:color w:val="auto"/>
          <w:lang w:val="en-US"/>
        </w:rPr>
        <w:t>$ mysql –u root –p igs_db &lt; igs_db.sql</w:t>
      </w:r>
    </w:p>
    <w:p w:rsidR="006D6597" w:rsidRPr="00131A88" w:rsidRDefault="006D6597" w:rsidP="00433740">
      <w:pPr>
        <w:pStyle w:val="L111"/>
      </w:pPr>
      <w:r w:rsidRPr="00131A88">
        <w:t>Cài đặt các thiết lập của mạng xã hội IGS để có thể chạy trên môi trường mới:</w:t>
      </w:r>
    </w:p>
    <w:p w:rsidR="006D6597" w:rsidRPr="00131A88" w:rsidRDefault="006D6597" w:rsidP="00EF74DE">
      <w:pPr>
        <w:pStyle w:val="L111"/>
        <w:numPr>
          <w:ilvl w:val="0"/>
          <w:numId w:val="16"/>
        </w:numPr>
      </w:pPr>
      <w:r w:rsidRPr="00131A88">
        <w:t>Sử file igs/engine/settings.php với nội dung sau:</w:t>
      </w:r>
    </w:p>
    <w:p w:rsidR="006D6597" w:rsidRPr="00131A88" w:rsidRDefault="006D6597" w:rsidP="00433740">
      <w:pPr>
        <w:pStyle w:val="HTMLPreformatted"/>
        <w:spacing w:line="360" w:lineRule="auto"/>
        <w:ind w:left="720"/>
      </w:pPr>
      <w:r w:rsidRPr="00131A88">
        <w:rPr>
          <w:rStyle w:val="co1"/>
        </w:rPr>
        <w:lastRenderedPageBreak/>
        <w:t>// Database username</w:t>
      </w:r>
    </w:p>
    <w:p w:rsidR="006D6597" w:rsidRPr="00131A88" w:rsidRDefault="006D6597" w:rsidP="00433740">
      <w:pPr>
        <w:pStyle w:val="HTMLPreformatted"/>
        <w:spacing w:line="360" w:lineRule="auto"/>
        <w:ind w:left="720"/>
      </w:pPr>
      <w:r w:rsidRPr="00131A88">
        <w:tab/>
      </w:r>
      <w:r w:rsidRPr="00131A88">
        <w:rPr>
          <w:rStyle w:val="re0"/>
        </w:rPr>
        <w:t>$CONFIG</w:t>
      </w:r>
      <w:r w:rsidRPr="00131A88">
        <w:rPr>
          <w:rStyle w:val="sy0"/>
        </w:rPr>
        <w:t>-&gt;</w:t>
      </w:r>
      <w:r w:rsidRPr="00131A88">
        <w:rPr>
          <w:rStyle w:val="me1"/>
        </w:rPr>
        <w:t>dbuser</w:t>
      </w:r>
      <w:r w:rsidRPr="00131A88">
        <w:t xml:space="preserve"> </w:t>
      </w:r>
      <w:r w:rsidRPr="00131A88">
        <w:rPr>
          <w:rStyle w:val="sy0"/>
        </w:rPr>
        <w:t>=</w:t>
      </w:r>
      <w:r w:rsidRPr="00131A88">
        <w:t xml:space="preserve"> </w:t>
      </w:r>
      <w:r w:rsidRPr="00131A88">
        <w:rPr>
          <w:rStyle w:val="sth"/>
        </w:rPr>
        <w:t>'root'</w:t>
      </w:r>
      <w:r w:rsidRPr="00131A88">
        <w:rPr>
          <w:rStyle w:val="sy0"/>
        </w:rPr>
        <w:t>;</w:t>
      </w:r>
    </w:p>
    <w:p w:rsidR="006D6597" w:rsidRPr="00131A88" w:rsidRDefault="006D6597" w:rsidP="00433740">
      <w:pPr>
        <w:pStyle w:val="HTMLPreformatted"/>
        <w:spacing w:line="360" w:lineRule="auto"/>
        <w:ind w:left="720"/>
      </w:pPr>
      <w:r w:rsidRPr="00131A88">
        <w:t> </w:t>
      </w:r>
    </w:p>
    <w:p w:rsidR="006D6597" w:rsidRPr="00131A88" w:rsidRDefault="006D6597" w:rsidP="00433740">
      <w:pPr>
        <w:pStyle w:val="HTMLPreformatted"/>
        <w:spacing w:line="360" w:lineRule="auto"/>
        <w:ind w:left="720"/>
      </w:pPr>
      <w:r w:rsidRPr="00131A88">
        <w:rPr>
          <w:rStyle w:val="co1"/>
        </w:rPr>
        <w:t>// Database password</w:t>
      </w:r>
    </w:p>
    <w:p w:rsidR="006D6597" w:rsidRPr="00131A88" w:rsidRDefault="006D6597" w:rsidP="00433740">
      <w:pPr>
        <w:pStyle w:val="HTMLPreformatted"/>
        <w:spacing w:line="360" w:lineRule="auto"/>
        <w:ind w:left="720"/>
      </w:pPr>
      <w:r w:rsidRPr="00131A88">
        <w:tab/>
      </w:r>
      <w:r w:rsidRPr="00131A88">
        <w:rPr>
          <w:rStyle w:val="re0"/>
        </w:rPr>
        <w:t>$CONFIG</w:t>
      </w:r>
      <w:r w:rsidRPr="00131A88">
        <w:rPr>
          <w:rStyle w:val="sy0"/>
        </w:rPr>
        <w:t>-&gt;</w:t>
      </w:r>
      <w:r w:rsidRPr="00131A88">
        <w:rPr>
          <w:rStyle w:val="me1"/>
        </w:rPr>
        <w:t>dbpass</w:t>
      </w:r>
      <w:r w:rsidRPr="00131A88">
        <w:t xml:space="preserve"> </w:t>
      </w:r>
      <w:r w:rsidRPr="00131A88">
        <w:rPr>
          <w:rStyle w:val="sy0"/>
        </w:rPr>
        <w:t>=</w:t>
      </w:r>
      <w:r w:rsidRPr="00131A88">
        <w:t xml:space="preserve"> </w:t>
      </w:r>
      <w:r w:rsidRPr="00131A88">
        <w:rPr>
          <w:rStyle w:val="sth"/>
        </w:rPr>
        <w:t>'root_password'</w:t>
      </w:r>
      <w:r w:rsidRPr="00131A88">
        <w:rPr>
          <w:rStyle w:val="sy0"/>
        </w:rPr>
        <w:t>;</w:t>
      </w:r>
    </w:p>
    <w:p w:rsidR="006D6597" w:rsidRPr="00131A88" w:rsidRDefault="006D6597" w:rsidP="00433740">
      <w:pPr>
        <w:pStyle w:val="HTMLPreformatted"/>
        <w:spacing w:line="360" w:lineRule="auto"/>
        <w:ind w:left="720"/>
      </w:pPr>
      <w:r w:rsidRPr="00131A88">
        <w:t> </w:t>
      </w:r>
    </w:p>
    <w:p w:rsidR="006D6597" w:rsidRPr="00131A88" w:rsidRDefault="006D6597" w:rsidP="00433740">
      <w:pPr>
        <w:pStyle w:val="HTMLPreformatted"/>
        <w:spacing w:line="360" w:lineRule="auto"/>
        <w:ind w:left="720"/>
      </w:pPr>
      <w:r w:rsidRPr="00131A88">
        <w:rPr>
          <w:rStyle w:val="co1"/>
        </w:rPr>
        <w:t>// Database name</w:t>
      </w:r>
    </w:p>
    <w:p w:rsidR="006D6597" w:rsidRPr="00131A88" w:rsidRDefault="006D6597" w:rsidP="00433740">
      <w:pPr>
        <w:pStyle w:val="HTMLPreformatted"/>
        <w:spacing w:line="360" w:lineRule="auto"/>
        <w:ind w:left="720"/>
      </w:pPr>
      <w:r w:rsidRPr="00131A88">
        <w:tab/>
      </w:r>
      <w:r w:rsidRPr="00131A88">
        <w:rPr>
          <w:rStyle w:val="re0"/>
        </w:rPr>
        <w:t>$CONFIG</w:t>
      </w:r>
      <w:r w:rsidRPr="00131A88">
        <w:rPr>
          <w:rStyle w:val="sy0"/>
        </w:rPr>
        <w:t>-&gt;</w:t>
      </w:r>
      <w:r w:rsidRPr="00131A88">
        <w:rPr>
          <w:rStyle w:val="me1"/>
        </w:rPr>
        <w:t>dbname</w:t>
      </w:r>
      <w:r w:rsidRPr="00131A88">
        <w:t xml:space="preserve"> </w:t>
      </w:r>
      <w:r w:rsidRPr="00131A88">
        <w:rPr>
          <w:rStyle w:val="sy0"/>
        </w:rPr>
        <w:t>=</w:t>
      </w:r>
      <w:r w:rsidRPr="00131A88">
        <w:t xml:space="preserve"> </w:t>
      </w:r>
      <w:r w:rsidRPr="00131A88">
        <w:rPr>
          <w:rStyle w:val="sth"/>
        </w:rPr>
        <w:t>'igs_db'</w:t>
      </w:r>
      <w:r w:rsidRPr="00131A88">
        <w:rPr>
          <w:rStyle w:val="sy0"/>
        </w:rPr>
        <w:t>;</w:t>
      </w:r>
    </w:p>
    <w:p w:rsidR="006D6597" w:rsidRPr="00131A88" w:rsidRDefault="006D6597" w:rsidP="00433740">
      <w:pPr>
        <w:pStyle w:val="HTMLPreformatted"/>
        <w:spacing w:line="360" w:lineRule="auto"/>
        <w:ind w:left="720"/>
      </w:pPr>
      <w:r w:rsidRPr="00131A88">
        <w:t> </w:t>
      </w:r>
    </w:p>
    <w:p w:rsidR="006D6597" w:rsidRPr="00131A88" w:rsidRDefault="006D6597" w:rsidP="00433740">
      <w:pPr>
        <w:pStyle w:val="HTMLPreformatted"/>
        <w:spacing w:line="360" w:lineRule="auto"/>
        <w:ind w:left="720"/>
      </w:pPr>
      <w:r w:rsidRPr="00131A88">
        <w:rPr>
          <w:rStyle w:val="co1"/>
        </w:rPr>
        <w:t>// Database server</w:t>
      </w:r>
    </w:p>
    <w:p w:rsidR="006D6597" w:rsidRPr="00131A88" w:rsidRDefault="006D6597" w:rsidP="00433740">
      <w:pPr>
        <w:pStyle w:val="HTMLPreformatted"/>
        <w:spacing w:line="360" w:lineRule="auto"/>
        <w:ind w:left="720"/>
      </w:pPr>
      <w:r w:rsidRPr="00131A88">
        <w:rPr>
          <w:rStyle w:val="co1"/>
        </w:rPr>
        <w:t>// (For most configurations, you can leave this as 'localhost')</w:t>
      </w:r>
    </w:p>
    <w:p w:rsidR="006D6597" w:rsidRPr="00131A88" w:rsidRDefault="006D6597" w:rsidP="00433740">
      <w:pPr>
        <w:pStyle w:val="HTMLPreformatted"/>
        <w:spacing w:line="360" w:lineRule="auto"/>
        <w:ind w:left="720"/>
      </w:pPr>
      <w:r w:rsidRPr="00131A88">
        <w:tab/>
      </w:r>
      <w:r w:rsidRPr="00131A88">
        <w:rPr>
          <w:rStyle w:val="re0"/>
        </w:rPr>
        <w:t>$CONFIG</w:t>
      </w:r>
      <w:r w:rsidRPr="00131A88">
        <w:rPr>
          <w:rStyle w:val="sy0"/>
        </w:rPr>
        <w:t>-&gt;</w:t>
      </w:r>
      <w:r w:rsidRPr="00131A88">
        <w:rPr>
          <w:rStyle w:val="me1"/>
        </w:rPr>
        <w:t>dbhost</w:t>
      </w:r>
      <w:r w:rsidRPr="00131A88">
        <w:t xml:space="preserve"> </w:t>
      </w:r>
      <w:r w:rsidRPr="00131A88">
        <w:rPr>
          <w:rStyle w:val="sy0"/>
        </w:rPr>
        <w:t>=</w:t>
      </w:r>
      <w:r w:rsidRPr="00131A88">
        <w:t xml:space="preserve"> </w:t>
      </w:r>
      <w:r w:rsidRPr="00131A88">
        <w:rPr>
          <w:rStyle w:val="sth"/>
        </w:rPr>
        <w:t>'localhost'</w:t>
      </w:r>
      <w:r w:rsidRPr="00131A88">
        <w:rPr>
          <w:rStyle w:val="sy0"/>
        </w:rPr>
        <w:t>;</w:t>
      </w:r>
    </w:p>
    <w:p w:rsidR="006D6597" w:rsidRPr="00131A88" w:rsidRDefault="006D6597" w:rsidP="00433740">
      <w:pPr>
        <w:pStyle w:val="HTMLPreformatted"/>
        <w:spacing w:line="360" w:lineRule="auto"/>
        <w:ind w:left="720"/>
      </w:pPr>
      <w:r w:rsidRPr="00131A88">
        <w:t> </w:t>
      </w:r>
    </w:p>
    <w:p w:rsidR="006D6597" w:rsidRPr="00131A88" w:rsidRDefault="006D6597" w:rsidP="00433740">
      <w:pPr>
        <w:pStyle w:val="HTMLPreformatted"/>
        <w:spacing w:line="360" w:lineRule="auto"/>
        <w:ind w:left="720"/>
      </w:pPr>
      <w:r w:rsidRPr="00131A88">
        <w:rPr>
          <w:rStyle w:val="co1"/>
        </w:rPr>
        <w:t>// Database table prefix</w:t>
      </w:r>
    </w:p>
    <w:p w:rsidR="006D6597" w:rsidRPr="00131A88" w:rsidRDefault="006D6597" w:rsidP="00433740">
      <w:pPr>
        <w:pStyle w:val="HTMLPreformatted"/>
        <w:spacing w:line="360" w:lineRule="auto"/>
        <w:ind w:left="720"/>
      </w:pPr>
      <w:r w:rsidRPr="00131A88">
        <w:rPr>
          <w:rStyle w:val="co1"/>
        </w:rPr>
        <w:t>// If you're sharing a database with other applications, you will want to use this</w:t>
      </w:r>
    </w:p>
    <w:p w:rsidR="006D6597" w:rsidRPr="00131A88" w:rsidRDefault="006D6597" w:rsidP="00433740">
      <w:pPr>
        <w:pStyle w:val="HTMLPreformatted"/>
        <w:spacing w:line="360" w:lineRule="auto"/>
        <w:ind w:left="720"/>
      </w:pPr>
      <w:r w:rsidRPr="00131A88">
        <w:rPr>
          <w:rStyle w:val="co1"/>
        </w:rPr>
        <w:t>// to differentiate Elgg's tables.</w:t>
      </w:r>
    </w:p>
    <w:p w:rsidR="006D6597" w:rsidRPr="00131A88" w:rsidRDefault="006D6597" w:rsidP="00433740">
      <w:pPr>
        <w:pStyle w:val="HTMLPreformatted"/>
        <w:spacing w:line="360" w:lineRule="auto"/>
        <w:ind w:left="720"/>
      </w:pPr>
      <w:r w:rsidRPr="00131A88">
        <w:tab/>
      </w:r>
      <w:r w:rsidRPr="00131A88">
        <w:rPr>
          <w:rStyle w:val="re0"/>
        </w:rPr>
        <w:t>$CONFIG</w:t>
      </w:r>
      <w:r w:rsidRPr="00131A88">
        <w:rPr>
          <w:rStyle w:val="sy0"/>
        </w:rPr>
        <w:t>-&gt;</w:t>
      </w:r>
      <w:r w:rsidRPr="00131A88">
        <w:rPr>
          <w:rStyle w:val="me1"/>
        </w:rPr>
        <w:t>dbprefix</w:t>
      </w:r>
      <w:r w:rsidRPr="00131A88">
        <w:t xml:space="preserve"> </w:t>
      </w:r>
      <w:r w:rsidRPr="00131A88">
        <w:rPr>
          <w:rStyle w:val="sy0"/>
        </w:rPr>
        <w:t>=</w:t>
      </w:r>
      <w:r w:rsidRPr="00131A88">
        <w:t xml:space="preserve"> </w:t>
      </w:r>
      <w:r w:rsidRPr="00131A88">
        <w:rPr>
          <w:rStyle w:val="sth"/>
        </w:rPr>
        <w:t>'Elgg'</w:t>
      </w:r>
      <w:r w:rsidRPr="00131A88">
        <w:rPr>
          <w:rStyle w:val="sy0"/>
        </w:rPr>
        <w:t>;</w:t>
      </w:r>
    </w:p>
    <w:p w:rsidR="006D6597" w:rsidRPr="00131A88" w:rsidRDefault="006D6597" w:rsidP="00EF74DE">
      <w:pPr>
        <w:pStyle w:val="L111"/>
        <w:numPr>
          <w:ilvl w:val="0"/>
          <w:numId w:val="16"/>
        </w:numPr>
      </w:pPr>
      <w:r w:rsidRPr="00131A88">
        <w:t>Vào cửa sổ dòng lệnh, chạy lệnh sau để thao tác với MySQL:</w:t>
      </w:r>
    </w:p>
    <w:p w:rsidR="006D6597" w:rsidRPr="00131A88" w:rsidRDefault="006D6597" w:rsidP="00433740">
      <w:pPr>
        <w:pStyle w:val="Subtitle"/>
        <w:ind w:firstLine="720"/>
        <w:rPr>
          <w:color w:val="auto"/>
          <w:lang w:val="en-US"/>
        </w:rPr>
      </w:pPr>
      <w:r w:rsidRPr="00131A88">
        <w:rPr>
          <w:color w:val="auto"/>
          <w:lang w:val="en-US"/>
        </w:rPr>
        <w:t>$ mysql –u root –p</w:t>
      </w:r>
    </w:p>
    <w:p w:rsidR="006D6597" w:rsidRPr="00131A88" w:rsidRDefault="006D6597" w:rsidP="00EF74DE">
      <w:pPr>
        <w:pStyle w:val="ListParagraph"/>
        <w:numPr>
          <w:ilvl w:val="0"/>
          <w:numId w:val="16"/>
        </w:numPr>
        <w:spacing w:line="360" w:lineRule="auto"/>
      </w:pPr>
      <w:r w:rsidRPr="00131A88">
        <w:t>Nhập mật khẩu root để tiếp tục</w:t>
      </w:r>
    </w:p>
    <w:p w:rsidR="006D6597" w:rsidRPr="00131A88" w:rsidRDefault="006D6597" w:rsidP="00EF74DE">
      <w:pPr>
        <w:pStyle w:val="ListParagraph"/>
        <w:numPr>
          <w:ilvl w:val="0"/>
          <w:numId w:val="16"/>
        </w:numPr>
        <w:spacing w:line="360" w:lineRule="auto"/>
      </w:pPr>
      <w:r w:rsidRPr="00131A88">
        <w:t>Chạy lần lượt các dòng SQL sau để thay đổi cơ sơ dữ liệu:</w:t>
      </w:r>
    </w:p>
    <w:p w:rsidR="006D6597" w:rsidRPr="00131A88" w:rsidRDefault="006D6597" w:rsidP="00433740">
      <w:pPr>
        <w:pStyle w:val="NormalWeb"/>
        <w:spacing w:line="360" w:lineRule="auto"/>
        <w:ind w:left="720"/>
      </w:pPr>
      <w:r w:rsidRPr="00131A88">
        <w:rPr>
          <w:rStyle w:val="HTMLCode"/>
        </w:rPr>
        <w:t xml:space="preserve">UPDATE `Elgg_datalists` SET `value` = "/var/www/html/igs/" WHERE `name` = "path"; </w:t>
      </w:r>
    </w:p>
    <w:p w:rsidR="006D6597" w:rsidRPr="00131A88" w:rsidRDefault="006D6597" w:rsidP="00433740">
      <w:pPr>
        <w:pStyle w:val="NormalWeb"/>
        <w:spacing w:line="360" w:lineRule="auto"/>
        <w:ind w:left="720"/>
      </w:pPr>
      <w:r w:rsidRPr="00131A88">
        <w:rPr>
          <w:rStyle w:val="HTMLCode"/>
        </w:rPr>
        <w:t xml:space="preserve">UPDATE `Elgg_datalists` SET `value` = "/var/www/html/igs_data/" WHERE `name` = "dataroot"; </w:t>
      </w:r>
    </w:p>
    <w:p w:rsidR="006D6597" w:rsidRPr="00131A88" w:rsidRDefault="006D6597" w:rsidP="00433740">
      <w:pPr>
        <w:pStyle w:val="NormalWeb"/>
        <w:spacing w:line="360" w:lineRule="auto"/>
        <w:ind w:left="720"/>
      </w:pPr>
      <w:r w:rsidRPr="00131A88">
        <w:rPr>
          <w:rStyle w:val="HTMLCode"/>
        </w:rPr>
        <w:t xml:space="preserve">UPDATE `Elgg_sites_entity` SET `url` = "http://192.168.22.147/igs/"; </w:t>
      </w:r>
    </w:p>
    <w:p w:rsidR="006D6597" w:rsidRPr="00131A88" w:rsidRDefault="006D6597" w:rsidP="00433740">
      <w:pPr>
        <w:pStyle w:val="NormalWeb"/>
        <w:spacing w:line="360" w:lineRule="auto"/>
        <w:ind w:left="720"/>
      </w:pPr>
      <w:r w:rsidRPr="00131A88">
        <w:rPr>
          <w:rStyle w:val="HTMLCode"/>
        </w:rPr>
        <w:t xml:space="preserve">UPDATE Elgg_metastrings set string = '"/var/www/html/igs_data/' WHERE id = (SELECT value_id from Elgg_metadata where name_id = (SELECT * FROM (SELECT id FROM Elgg_metastrings WHERE string = 'filestore::dir_root') as ms2) LIMIT 1) ; </w:t>
      </w:r>
    </w:p>
    <w:p w:rsidR="006D6597" w:rsidRPr="00131A88" w:rsidRDefault="006D6597" w:rsidP="00EF74DE">
      <w:pPr>
        <w:pStyle w:val="ListParagraph"/>
        <w:numPr>
          <w:ilvl w:val="0"/>
          <w:numId w:val="16"/>
        </w:numPr>
        <w:spacing w:line="360" w:lineRule="auto"/>
        <w:ind w:left="1077" w:hanging="357"/>
      </w:pPr>
      <w:r w:rsidRPr="00131A88">
        <w:t>Ta đã hoàn thành triển khai mạng xã hổi IGS lên máy B.</w:t>
      </w:r>
    </w:p>
    <w:p w:rsidR="006D6597" w:rsidRPr="00131A88" w:rsidRDefault="006D6597" w:rsidP="00396A24">
      <w:pPr>
        <w:pStyle w:val="A"/>
        <w:numPr>
          <w:ilvl w:val="6"/>
          <w:numId w:val="1"/>
        </w:numPr>
        <w:spacing w:line="360" w:lineRule="auto"/>
        <w:ind w:left="426" w:hanging="426"/>
      </w:pPr>
      <w:bookmarkStart w:id="972" w:name="_Toc377965837"/>
      <w:bookmarkStart w:id="973" w:name="_Toc377985387"/>
      <w:r w:rsidRPr="00131A88">
        <w:lastRenderedPageBreak/>
        <w:t>Cài đặt và triển khai máy chủ SVN</w:t>
      </w:r>
      <w:bookmarkEnd w:id="972"/>
      <w:bookmarkEnd w:id="973"/>
    </w:p>
    <w:p w:rsidR="006D6597" w:rsidRPr="00131A88" w:rsidRDefault="006D6597" w:rsidP="00433740">
      <w:pPr>
        <w:pStyle w:val="AAAA"/>
      </w:pPr>
      <w:bookmarkStart w:id="974" w:name="_Toc377965838"/>
      <w:r w:rsidRPr="00131A88">
        <w:t>Cài đặt</w:t>
      </w:r>
      <w:bookmarkEnd w:id="974"/>
    </w:p>
    <w:p w:rsidR="006D6597" w:rsidRPr="00131A88" w:rsidRDefault="006D6597" w:rsidP="00EF74DE">
      <w:pPr>
        <w:pStyle w:val="ListParagraph"/>
        <w:numPr>
          <w:ilvl w:val="0"/>
          <w:numId w:val="16"/>
        </w:numPr>
        <w:spacing w:line="360" w:lineRule="auto"/>
        <w:ind w:hanging="357"/>
      </w:pPr>
      <w:r w:rsidRPr="00131A88">
        <w:t>Ta cài đặt phần mềm quản lý máy chủ SVN uberSVN</w:t>
      </w:r>
    </w:p>
    <w:p w:rsidR="006D6597" w:rsidRPr="00131A88" w:rsidRDefault="006D6597" w:rsidP="00433740">
      <w:pPr>
        <w:pStyle w:val="L111"/>
      </w:pPr>
      <w:r w:rsidRPr="00131A88">
        <w:t>Tải uberSVN về từ địa chỉ sau:</w:t>
      </w:r>
    </w:p>
    <w:p w:rsidR="006D6597" w:rsidRPr="00131A88" w:rsidRDefault="00C64770" w:rsidP="00396A24">
      <w:hyperlink r:id="rId78" w:anchor="linux" w:history="1">
        <w:r w:rsidR="006D6597" w:rsidRPr="00131A88">
          <w:rPr>
            <w:rStyle w:val="Hyperlink"/>
            <w:color w:val="auto"/>
          </w:rPr>
          <w:t>http://www.wandisco.com/uberSVN/download#linux</w:t>
        </w:r>
      </w:hyperlink>
    </w:p>
    <w:p w:rsidR="006D6597" w:rsidRPr="00131A88" w:rsidRDefault="006D6597" w:rsidP="00433740">
      <w:pPr>
        <w:pStyle w:val="L111"/>
      </w:pPr>
      <w:r w:rsidRPr="00131A88">
        <w:t>Cài đặt từ dòng lệnh terminal trên máy chủ:</w:t>
      </w:r>
    </w:p>
    <w:p w:rsidR="006D6597" w:rsidRPr="00131A88" w:rsidRDefault="006D6597" w:rsidP="00433740">
      <w:pPr>
        <w:pStyle w:val="Subtitle"/>
        <w:ind w:firstLine="720"/>
        <w:rPr>
          <w:color w:val="auto"/>
          <w:lang w:val="en-US"/>
        </w:rPr>
      </w:pPr>
      <w:r w:rsidRPr="00131A88">
        <w:rPr>
          <w:color w:val="auto"/>
          <w:lang w:val="en-US"/>
        </w:rPr>
        <w:t>$ sudo ./uberSVN-32-1302.sh</w:t>
      </w:r>
    </w:p>
    <w:p w:rsidR="006D6597" w:rsidRPr="00131A88" w:rsidRDefault="006D6597" w:rsidP="00433740">
      <w:pPr>
        <w:pStyle w:val="L111"/>
      </w:pPr>
      <w:r w:rsidRPr="00131A88">
        <w:t>Quá trình cài đặt sẽ hỏi đường dẫn cài đặt và cổng kết nối, ta chọn các thiết lập mặc định</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Where should uberSVN be installed? Note that installing to /root or a home</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directory (eg /home/name) may cause permission issues and is not recommended.</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 xml:space="preserve">Enter installation location (/opt/uberSVN): </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 xml:space="preserve">Are you sure you want to install to /opt/uberSVN? [Y/n] </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Apache Subversion may be installed with the ability to run on a privileged</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port number below 1024. See http://www.uberSVN.com/below1024 for security</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considerations.</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Allow Apache Subversion to run on a port below 1024? [y/N] y</w:t>
      </w:r>
    </w:p>
    <w:p w:rsidR="006D6597" w:rsidRPr="00131A88" w:rsidRDefault="006D6597" w:rsidP="00433740">
      <w:pPr>
        <w:pStyle w:val="NormalWeb"/>
        <w:spacing w:before="0" w:beforeAutospacing="0" w:after="0" w:afterAutospacing="0" w:line="360" w:lineRule="auto"/>
        <w:ind w:left="720"/>
        <w:rPr>
          <w:rStyle w:val="HTMLCode"/>
        </w:rPr>
      </w:pP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Linux distribution was detected as Debian.</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Do you want uberSVN to start on boot? [Y/n] y</w:t>
      </w:r>
    </w:p>
    <w:p w:rsidR="006D6597" w:rsidRPr="00131A88" w:rsidRDefault="006D6597" w:rsidP="00433740">
      <w:pPr>
        <w:pStyle w:val="L111"/>
      </w:pPr>
      <w:r w:rsidRPr="00131A88">
        <w:t>Quá trình cài đặt kết thúc</w:t>
      </w:r>
    </w:p>
    <w:p w:rsidR="006D6597" w:rsidRPr="00131A88" w:rsidRDefault="006735EA" w:rsidP="00433740">
      <w:pPr>
        <w:pStyle w:val="NormalWeb"/>
        <w:spacing w:before="0" w:beforeAutospacing="0" w:after="0" w:afterAutospacing="0" w:line="360" w:lineRule="auto"/>
        <w:ind w:left="720"/>
        <w:rPr>
          <w:rStyle w:val="HTMLCode"/>
        </w:rPr>
      </w:pPr>
      <w:r>
        <w:rPr>
          <w:rStyle w:val="HTMLCode"/>
        </w:rPr>
        <w:t>uberSVN started successfully</w:t>
      </w:r>
    </w:p>
    <w:p w:rsidR="006D6597" w:rsidRPr="00131A88" w:rsidRDefault="006D6597" w:rsidP="00433740">
      <w:pPr>
        <w:pStyle w:val="NormalWeb"/>
        <w:spacing w:before="0" w:beforeAutospacing="0" w:after="0" w:afterAutospacing="0" w:line="360" w:lineRule="auto"/>
        <w:ind w:left="720"/>
        <w:rPr>
          <w:rStyle w:val="HTMLCode"/>
        </w:rPr>
      </w:pP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w:t>
      </w:r>
    </w:p>
    <w:p w:rsidR="006D6597" w:rsidRPr="00131A88" w:rsidRDefault="006D6597" w:rsidP="00433740">
      <w:pPr>
        <w:pStyle w:val="NormalWeb"/>
        <w:spacing w:before="0" w:beforeAutospacing="0" w:after="0" w:afterAutospacing="0" w:line="360" w:lineRule="auto"/>
        <w:ind w:left="720"/>
        <w:rPr>
          <w:rStyle w:val="HTMLCode"/>
        </w:rPr>
      </w:pP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Your uberSVN installation is nearly ready.</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Visit the following URL to complete configuration:</w:t>
      </w:r>
    </w:p>
    <w:p w:rsidR="006D6597" w:rsidRPr="00131A88" w:rsidRDefault="006D6597" w:rsidP="00433740">
      <w:pPr>
        <w:pStyle w:val="NormalWeb"/>
        <w:spacing w:before="0" w:beforeAutospacing="0" w:after="0" w:afterAutospacing="0" w:line="360" w:lineRule="auto"/>
        <w:ind w:left="720"/>
        <w:rPr>
          <w:rStyle w:val="HTMLCode"/>
        </w:rPr>
      </w:pPr>
      <w:r w:rsidRPr="00131A88">
        <w:rPr>
          <w:rStyle w:val="HTMLCode"/>
        </w:rPr>
        <w:t>http://192.168.22.147:9890/uberSVN</w:t>
      </w:r>
    </w:p>
    <w:p w:rsidR="006D6597" w:rsidRPr="00131A88" w:rsidRDefault="006D6597" w:rsidP="00433740">
      <w:pPr>
        <w:pStyle w:val="NormalWeb"/>
        <w:spacing w:before="0" w:beforeAutospacing="0" w:after="0" w:afterAutospacing="0" w:line="360" w:lineRule="auto"/>
        <w:ind w:left="720"/>
        <w:rPr>
          <w:rStyle w:val="HTMLCode"/>
        </w:rPr>
      </w:pPr>
    </w:p>
    <w:p w:rsidR="006D6597" w:rsidRDefault="006D6597" w:rsidP="00433740">
      <w:pPr>
        <w:pStyle w:val="NormalWeb"/>
        <w:spacing w:before="0" w:beforeAutospacing="0" w:after="0" w:afterAutospacing="0" w:line="360" w:lineRule="auto"/>
        <w:ind w:left="720"/>
        <w:rPr>
          <w:rStyle w:val="HTMLCode"/>
        </w:rPr>
      </w:pPr>
      <w:r w:rsidRPr="00131A88">
        <w:rPr>
          <w:rStyle w:val="HTMLCode"/>
        </w:rPr>
        <w:t>**************************************************</w:t>
      </w:r>
    </w:p>
    <w:p w:rsidR="009305DA" w:rsidRDefault="009305DA" w:rsidP="00396A24">
      <w:pPr>
        <w:pStyle w:val="NormalWeb"/>
        <w:spacing w:before="0" w:beforeAutospacing="0" w:after="0" w:afterAutospacing="0" w:line="360" w:lineRule="auto"/>
        <w:rPr>
          <w:rStyle w:val="HTMLCode"/>
        </w:rPr>
      </w:pPr>
    </w:p>
    <w:p w:rsidR="006D6597" w:rsidRPr="00131A88" w:rsidRDefault="006D6597" w:rsidP="00433740">
      <w:pPr>
        <w:pStyle w:val="AAAA"/>
      </w:pPr>
      <w:bookmarkStart w:id="975" w:name="_Toc377965839"/>
      <w:r w:rsidRPr="00131A88">
        <w:lastRenderedPageBreak/>
        <w:t>Triển khai</w:t>
      </w:r>
      <w:bookmarkEnd w:id="975"/>
    </w:p>
    <w:p w:rsidR="006D6597" w:rsidRPr="00131A88" w:rsidRDefault="006D6597" w:rsidP="00EF74DE">
      <w:pPr>
        <w:pStyle w:val="L111"/>
        <w:numPr>
          <w:ilvl w:val="0"/>
          <w:numId w:val="16"/>
        </w:numPr>
      </w:pPr>
      <w:r w:rsidRPr="00131A88">
        <w:t>Thay đổi các thiết lập về cổng truy cập SVN và trang chủ quản lý</w:t>
      </w:r>
    </w:p>
    <w:p w:rsidR="006D6597" w:rsidRPr="00131A88" w:rsidRDefault="006D6597" w:rsidP="00396A24">
      <w:pPr>
        <w:pStyle w:val="Caption11"/>
        <w:spacing w:line="360" w:lineRule="auto"/>
      </w:pPr>
      <w:r w:rsidRPr="00131A88">
        <w:drawing>
          <wp:inline distT="0" distB="0" distL="0" distR="0" wp14:anchorId="1D07BD25" wp14:editId="4CEFEAD7">
            <wp:extent cx="5579745" cy="31369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berSVN_Setting_SVN.png"/>
                    <pic:cNvPicPr/>
                  </pic:nvPicPr>
                  <pic:blipFill>
                    <a:blip r:embed="rId79" cstate="print">
                      <a:grayscl/>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rsidR="006D6597" w:rsidRPr="00131A88" w:rsidRDefault="006D6597" w:rsidP="00396A24">
      <w:pPr>
        <w:pStyle w:val="Caption11"/>
        <w:spacing w:line="360" w:lineRule="auto"/>
      </w:pPr>
      <w:bookmarkStart w:id="976" w:name="_Toc377985949"/>
      <w:bookmarkStart w:id="977" w:name="_Toc382590752"/>
      <w:r w:rsidRPr="00131A88">
        <w:t xml:space="preserve">Hình  </w:t>
      </w:r>
      <w:r w:rsidR="002A4C58">
        <w:fldChar w:fldCharType="begin"/>
      </w:r>
      <w:r w:rsidR="002A4C58">
        <w:instrText xml:space="preserve"> STYLEREF 1 \s </w:instrText>
      </w:r>
      <w:r w:rsidR="002A4C58">
        <w:fldChar w:fldCharType="separate"/>
      </w:r>
      <w:r w:rsidR="0012781D">
        <w:t>4</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2</w:t>
      </w:r>
      <w:r w:rsidR="002A4C58">
        <w:fldChar w:fldCharType="end"/>
      </w:r>
      <w:r w:rsidRPr="00131A88">
        <w:t xml:space="preserve"> Thiết lập cài đặt cho cổng kết nối máy chủ SVN</w:t>
      </w:r>
      <w:bookmarkEnd w:id="976"/>
      <w:bookmarkEnd w:id="977"/>
    </w:p>
    <w:p w:rsidR="006D6597" w:rsidRPr="00131A88" w:rsidRDefault="006D6597" w:rsidP="00396A24">
      <w:pPr>
        <w:pStyle w:val="Caption11"/>
        <w:spacing w:line="360" w:lineRule="auto"/>
      </w:pPr>
      <w:r w:rsidRPr="00131A88">
        <w:drawing>
          <wp:inline distT="0" distB="0" distL="0" distR="0" wp14:anchorId="2B110F00" wp14:editId="4879451F">
            <wp:extent cx="5579745" cy="31369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berSVN_Setting_uberSVN.png"/>
                    <pic:cNvPicPr/>
                  </pic:nvPicPr>
                  <pic:blipFill>
                    <a:blip r:embed="rId80" cstate="print">
                      <a:grayscl/>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rsidR="006D6597" w:rsidRPr="00131A88" w:rsidRDefault="006D6597" w:rsidP="00396A24">
      <w:pPr>
        <w:pStyle w:val="Caption11"/>
        <w:spacing w:line="360" w:lineRule="auto"/>
      </w:pPr>
      <w:bookmarkStart w:id="978" w:name="_Toc377985950"/>
      <w:bookmarkStart w:id="979" w:name="_Toc382590753"/>
      <w:r w:rsidRPr="00131A88">
        <w:t xml:space="preserve">Hình  </w:t>
      </w:r>
      <w:r w:rsidR="002A4C58">
        <w:fldChar w:fldCharType="begin"/>
      </w:r>
      <w:r w:rsidR="002A4C58">
        <w:instrText xml:space="preserve"> STYLEREF 1 \s </w:instrText>
      </w:r>
      <w:r w:rsidR="002A4C58">
        <w:fldChar w:fldCharType="separate"/>
      </w:r>
      <w:r w:rsidR="0012781D">
        <w:t>4</w:t>
      </w:r>
      <w:r w:rsidR="002A4C58">
        <w:fldChar w:fldCharType="end"/>
      </w:r>
      <w:r w:rsidR="002A4C58">
        <w:t>.</w:t>
      </w:r>
      <w:r w:rsidR="002A4C58">
        <w:fldChar w:fldCharType="begin"/>
      </w:r>
      <w:r w:rsidR="002A4C58">
        <w:instrText xml:space="preserve"> SEQ Hình_ \* ARABIC \s 1 </w:instrText>
      </w:r>
      <w:r w:rsidR="002A4C58">
        <w:fldChar w:fldCharType="separate"/>
      </w:r>
      <w:r w:rsidR="0012781D">
        <w:t>3</w:t>
      </w:r>
      <w:r w:rsidR="002A4C58">
        <w:fldChar w:fldCharType="end"/>
      </w:r>
      <w:r w:rsidRPr="00131A88">
        <w:t xml:space="preserve"> Thiết lập cổng kết nối đến giao diện quản lý uberSVN</w:t>
      </w:r>
      <w:bookmarkEnd w:id="978"/>
      <w:bookmarkEnd w:id="979"/>
    </w:p>
    <w:sectPr w:rsidR="006D6597" w:rsidRPr="00131A88" w:rsidSect="00DD15E9">
      <w:footnotePr>
        <w:numRestart w:val="eachPage"/>
      </w:footnotePr>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4770" w:rsidRDefault="00C64770" w:rsidP="00C05CE5">
      <w:pPr>
        <w:spacing w:after="0" w:line="240" w:lineRule="auto"/>
      </w:pPr>
      <w:r>
        <w:separator/>
      </w:r>
    </w:p>
  </w:endnote>
  <w:endnote w:type="continuationSeparator" w:id="0">
    <w:p w:rsidR="00C64770" w:rsidRDefault="00C64770" w:rsidP="00C05CE5">
      <w:pPr>
        <w:spacing w:after="0" w:line="240" w:lineRule="auto"/>
      </w:pPr>
      <w:r>
        <w:continuationSeparator/>
      </w:r>
    </w:p>
  </w:endnote>
  <w:endnote w:type="continuationNotice" w:id="1">
    <w:p w:rsidR="00C64770" w:rsidRDefault="00C647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5818725"/>
      <w:docPartObj>
        <w:docPartGallery w:val="Page Numbers (Bottom of Page)"/>
        <w:docPartUnique/>
      </w:docPartObj>
    </w:sdtPr>
    <w:sdtEndPr>
      <w:rPr>
        <w:noProof/>
      </w:rPr>
    </w:sdtEndPr>
    <w:sdtContent>
      <w:p w:rsidR="00BF4230" w:rsidRDefault="00BF4230" w:rsidP="00C05CE5">
        <w:pPr>
          <w:pStyle w:val="Footer"/>
          <w:pBdr>
            <w:top w:val="double" w:sz="4" w:space="1" w:color="auto"/>
          </w:pBdr>
          <w:jc w:val="center"/>
        </w:pPr>
        <w:r>
          <w:fldChar w:fldCharType="begin"/>
        </w:r>
        <w:r>
          <w:instrText xml:space="preserve"> PAGE   \* MERGEFORMAT </w:instrText>
        </w:r>
        <w:r>
          <w:fldChar w:fldCharType="separate"/>
        </w:r>
        <w:r>
          <w:rPr>
            <w:noProof/>
          </w:rPr>
          <w:t>10</w:t>
        </w:r>
        <w:r>
          <w:rPr>
            <w:noProof/>
          </w:rPr>
          <w:fldChar w:fldCharType="end"/>
        </w:r>
      </w:p>
    </w:sdtContent>
  </w:sdt>
  <w:p w:rsidR="00BF4230" w:rsidRPr="00C05CE5" w:rsidRDefault="00BF4230" w:rsidP="00C05CE5">
    <w:pPr>
      <w:pStyle w:val="Footer"/>
      <w:pBdr>
        <w:top w:val="double" w:sz="4" w:space="1" w:color="auto"/>
      </w:pBdr>
      <w:rPr>
        <w:rFonts w:cstheme="majorHAns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322291"/>
      <w:docPartObj>
        <w:docPartGallery w:val="Page Numbers (Bottom of Page)"/>
        <w:docPartUnique/>
      </w:docPartObj>
    </w:sdtPr>
    <w:sdtEndPr>
      <w:rPr>
        <w:noProof/>
      </w:rPr>
    </w:sdtEndPr>
    <w:sdtContent>
      <w:p w:rsidR="00BF4230" w:rsidRDefault="00BF4230" w:rsidP="00BD243F">
        <w:pPr>
          <w:pStyle w:val="Footer"/>
          <w:pBdr>
            <w:top w:val="double" w:sz="4" w:space="1" w:color="auto"/>
          </w:pBdr>
          <w:ind w:firstLine="0"/>
          <w:jc w:val="center"/>
        </w:pPr>
        <w:r>
          <w:fldChar w:fldCharType="begin"/>
        </w:r>
        <w:r>
          <w:instrText xml:space="preserve"> PAGE   \* MERGEFORMAT </w:instrText>
        </w:r>
        <w:r>
          <w:fldChar w:fldCharType="separate"/>
        </w:r>
        <w:r w:rsidR="00AB6680">
          <w:rPr>
            <w:noProof/>
          </w:rPr>
          <w:t>96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4770" w:rsidRDefault="00C64770" w:rsidP="00C05CE5">
      <w:pPr>
        <w:spacing w:after="0" w:line="240" w:lineRule="auto"/>
      </w:pPr>
      <w:r>
        <w:separator/>
      </w:r>
    </w:p>
  </w:footnote>
  <w:footnote w:type="continuationSeparator" w:id="0">
    <w:p w:rsidR="00C64770" w:rsidRDefault="00C64770" w:rsidP="00C05CE5">
      <w:pPr>
        <w:spacing w:after="0" w:line="240" w:lineRule="auto"/>
      </w:pPr>
      <w:r>
        <w:continuationSeparator/>
      </w:r>
    </w:p>
  </w:footnote>
  <w:footnote w:type="continuationNotice" w:id="1">
    <w:p w:rsidR="00C64770" w:rsidRDefault="00C64770">
      <w:pPr>
        <w:spacing w:after="0" w:line="240" w:lineRule="auto"/>
      </w:pPr>
    </w:p>
  </w:footnote>
  <w:footnote w:id="2">
    <w:p w:rsidR="00BF4230" w:rsidRPr="00B617BF" w:rsidRDefault="00BF4230">
      <w:pPr>
        <w:pStyle w:val="FootnoteText"/>
        <w:rPr>
          <w:lang w:val="en-US"/>
        </w:rPr>
      </w:pPr>
      <w:r>
        <w:rPr>
          <w:rStyle w:val="FootnoteReference"/>
        </w:rPr>
        <w:footnoteRef/>
      </w:r>
      <w:r>
        <w:t xml:space="preserve"> </w:t>
      </w:r>
      <w:r>
        <w:rPr>
          <w:spacing w:val="-2"/>
          <w:lang w:val="en-US" w:bidi="en-US"/>
        </w:rPr>
        <w:t>Vẫn có các chủ đề được khoá và chỉ dành cho một nhóm thành viên xem và thảo luận, tuy nhiên điều này không phổ biến ở diễn dàn trường và một sinh viên không thể tạo các chủ đề thảo luận kín này được một cách dễ dàng và chính thống.</w:t>
      </w:r>
    </w:p>
  </w:footnote>
  <w:footnote w:id="3">
    <w:p w:rsidR="00BF4230" w:rsidRPr="000D574F" w:rsidRDefault="00BF4230" w:rsidP="00F42DC7">
      <w:pPr>
        <w:pStyle w:val="FootnoteText"/>
        <w:rPr>
          <w:ins w:id="203" w:author="mine" w:date="2014-01-16T01:18:00Z"/>
          <w:lang w:val="en-US"/>
        </w:rPr>
      </w:pPr>
      <w:ins w:id="204" w:author="mine" w:date="2014-01-16T01:18:00Z">
        <w:r>
          <w:rPr>
            <w:rStyle w:val="FootnoteReference"/>
          </w:rPr>
          <w:footnoteRef/>
        </w:r>
        <w:r>
          <w:t xml:space="preserve"> </w:t>
        </w:r>
        <w:r w:rsidRPr="000D574F">
          <w:t>WANdisco,</w:t>
        </w:r>
        <w:r>
          <w:rPr>
            <w:lang w:val="en-US"/>
          </w:rPr>
          <w:t xml:space="preserve"> có trụ sở chính tahij Sheffield, Anh Quốc và tại San Ramon, California, Mỹ; là một công ty phần mềm nguồn mở với các giải pháp liên quan đến xử lý phân bố.</w:t>
        </w:r>
      </w:ins>
    </w:p>
  </w:footnote>
  <w:footnote w:id="4">
    <w:p w:rsidR="00BF4230" w:rsidRPr="00665300" w:rsidRDefault="00BF4230" w:rsidP="009E7A4B">
      <w:pPr>
        <w:pStyle w:val="FootnoteText"/>
        <w:rPr>
          <w:ins w:id="927" w:author="mine" w:date="2014-01-16T01:18:00Z"/>
          <w:lang w:val="en-US"/>
        </w:rPr>
      </w:pPr>
      <w:ins w:id="928" w:author="mine" w:date="2014-01-16T01:18:00Z">
        <w:r>
          <w:rPr>
            <w:rStyle w:val="FootnoteReference"/>
          </w:rPr>
          <w:footnoteRef/>
        </w:r>
        <w:r>
          <w:t xml:space="preserve"> </w:t>
        </w:r>
        <w:r w:rsidRPr="00665300">
          <w:rPr>
            <w:lang w:val="en-US"/>
          </w:rPr>
          <w:t>Dịch vụ web (tiếng Anh: web service) là sự kết hợp các máy tính cá nhân với các thiết bị khác, các cơ sở dữ liệu và các mạng máy tính để tạo thành một cơ cấu tính toán ảo mà người sử dụng có thể làm việc thông qua các trình duyệt mạng.</w:t>
        </w:r>
      </w:ins>
    </w:p>
  </w:footnote>
  <w:footnote w:id="5">
    <w:p w:rsidR="00BF4230" w:rsidRPr="003B78F4" w:rsidRDefault="00BF4230" w:rsidP="009E7A4B">
      <w:pPr>
        <w:pStyle w:val="FootnoteText"/>
        <w:rPr>
          <w:lang w:val="en-US"/>
        </w:rPr>
      </w:pPr>
      <w:r>
        <w:rPr>
          <w:rStyle w:val="FootnoteReference"/>
        </w:rPr>
        <w:footnoteRef/>
      </w:r>
      <w:r>
        <w:t xml:space="preserve"> </w:t>
      </w:r>
      <w:r>
        <w:rPr>
          <w:lang w:val="en-US"/>
        </w:rPr>
        <w:t xml:space="preserve">SVN hook là các đoạn mã có sẵn, được thực thi mỗi khi có một sự thay đổi xảy ra ở máy chủ SVN. Tham khảo </w:t>
      </w:r>
      <w:hyperlink r:id="rId1" w:history="1">
        <w:r w:rsidRPr="00CA3172">
          <w:rPr>
            <w:rStyle w:val="Hyperlink"/>
            <w:lang w:val="en-US"/>
          </w:rPr>
          <w:t>http://</w:t>
        </w:r>
        <w:r>
          <w:rPr>
            <w:rStyle w:val="Hyperlink"/>
            <w:lang w:val="en-US"/>
          </w:rPr>
          <w:t>SVN</w:t>
        </w:r>
        <w:r w:rsidRPr="00CA3172">
          <w:rPr>
            <w:rStyle w:val="Hyperlink"/>
            <w:lang w:val="en-US"/>
          </w:rPr>
          <w:t>book.red-bean.com/nightly/en/</w:t>
        </w:r>
        <w:r>
          <w:rPr>
            <w:rStyle w:val="Hyperlink"/>
            <w:lang w:val="en-US"/>
          </w:rPr>
          <w:t>SVN</w:t>
        </w:r>
        <w:r w:rsidRPr="00CA3172">
          <w:rPr>
            <w:rStyle w:val="Hyperlink"/>
            <w:lang w:val="en-US"/>
          </w:rPr>
          <w:t>.ref.reposhooks.html</w:t>
        </w:r>
      </w:hyperlink>
      <w:r>
        <w:rPr>
          <w:lang w:val="en-US"/>
        </w:rPr>
        <w:t xml:space="preserve"> </w:t>
      </w:r>
    </w:p>
  </w:footnote>
  <w:footnote w:id="6">
    <w:p w:rsidR="00BF4230" w:rsidRPr="00453D59" w:rsidRDefault="00BF4230" w:rsidP="006D6597">
      <w:pPr>
        <w:pStyle w:val="FootnoteText"/>
        <w:rPr>
          <w:lang w:val="en-US"/>
        </w:rPr>
      </w:pPr>
      <w:r>
        <w:rPr>
          <w:rStyle w:val="FootnoteReference"/>
        </w:rPr>
        <w:footnoteRef/>
      </w:r>
      <w:r>
        <w:t xml:space="preserve"> </w:t>
      </w:r>
      <w:hyperlink r:id="rId2" w:history="1">
        <w:r w:rsidRPr="00143C06">
          <w:rPr>
            <w:rStyle w:val="Hyperlink"/>
          </w:rPr>
          <w:t>http://www.apache.org/</w:t>
        </w:r>
      </w:hyperlink>
      <w:r>
        <w:rPr>
          <w:lang w:val="en-US"/>
        </w:rPr>
        <w:t xml:space="preserve"> Apache là phần mềm mã nguồn mở được sử dụng trong hơn 50% số lượng máy chủ web trên thế giới.</w:t>
      </w:r>
    </w:p>
  </w:footnote>
  <w:footnote w:id="7">
    <w:p w:rsidR="00BF4230" w:rsidRPr="00870126" w:rsidRDefault="00BF4230" w:rsidP="006D6597">
      <w:pPr>
        <w:pStyle w:val="FootnoteText"/>
        <w:rPr>
          <w:lang w:val="en-US"/>
        </w:rPr>
      </w:pPr>
      <w:r>
        <w:rPr>
          <w:rStyle w:val="FootnoteReference"/>
        </w:rPr>
        <w:footnoteRef/>
      </w:r>
      <w:r>
        <w:t xml:space="preserve"> </w:t>
      </w:r>
      <w:hyperlink r:id="rId3" w:history="1">
        <w:r w:rsidRPr="00143C06">
          <w:rPr>
            <w:rStyle w:val="Hyperlink"/>
            <w:lang w:val="en-US"/>
          </w:rPr>
          <w:t>www.php.net/</w:t>
        </w:r>
      </w:hyperlink>
      <w:r>
        <w:rPr>
          <w:lang w:val="en-US"/>
        </w:rPr>
        <w:t xml:space="preserve"> </w:t>
      </w:r>
      <w:r>
        <w:t xml:space="preserve">PHP </w:t>
      </w:r>
      <w:r>
        <w:rPr>
          <w:lang w:val="en-US"/>
        </w:rPr>
        <w:t>là ngôn ngữ kịch bản phổ biến, được sử dụng với nhiều mục đích khác nhau nhưng nhiều nhất là lập trình web.</w:t>
      </w:r>
    </w:p>
  </w:footnote>
  <w:footnote w:id="8">
    <w:p w:rsidR="00BF4230" w:rsidRPr="00870126" w:rsidRDefault="00BF4230" w:rsidP="006D6597">
      <w:pPr>
        <w:pStyle w:val="FootnoteText"/>
        <w:rPr>
          <w:lang w:val="en-US"/>
        </w:rPr>
      </w:pPr>
      <w:r>
        <w:rPr>
          <w:rStyle w:val="FootnoteReference"/>
        </w:rPr>
        <w:footnoteRef/>
      </w:r>
      <w:r>
        <w:t xml:space="preserve"> </w:t>
      </w:r>
      <w:hyperlink r:id="rId4" w:history="1">
        <w:r w:rsidRPr="00143C06">
          <w:rPr>
            <w:rStyle w:val="Hyperlink"/>
            <w:lang w:val="en-US"/>
          </w:rPr>
          <w:t>www.mysql.com/</w:t>
        </w:r>
      </w:hyperlink>
      <w:r>
        <w:rPr>
          <w:lang w:val="en-US"/>
        </w:rPr>
        <w:t xml:space="preserve"> </w:t>
      </w:r>
      <w:r>
        <w:t xml:space="preserve">MySQL </w:t>
      </w:r>
      <w:r>
        <w:rPr>
          <w:lang w:val="en-US"/>
        </w:rPr>
        <w:t>là hệ quản trị cơ sở dữ liệu mã nguồn mở được sử dụng phổ biến.</w:t>
      </w:r>
    </w:p>
  </w:footnote>
  <w:footnote w:id="9">
    <w:p w:rsidR="00BF4230" w:rsidRPr="00065FA5" w:rsidRDefault="00BF4230" w:rsidP="006D6597">
      <w:pPr>
        <w:pStyle w:val="FootnoteText"/>
        <w:rPr>
          <w:lang w:val="en-US"/>
        </w:rPr>
      </w:pPr>
      <w:r>
        <w:rPr>
          <w:rStyle w:val="FootnoteReference"/>
        </w:rPr>
        <w:footnoteRef/>
      </w:r>
      <w:r>
        <w:t xml:space="preserve"> </w:t>
      </w:r>
      <w:r>
        <w:rPr>
          <w:lang w:val="en-US"/>
        </w:rPr>
        <w:t>Máy chủ dùng để phát triển ứng dụng web.</w:t>
      </w:r>
    </w:p>
  </w:footnote>
  <w:footnote w:id="10">
    <w:p w:rsidR="00BF4230" w:rsidRPr="00065FA5" w:rsidRDefault="00BF4230" w:rsidP="006D6597">
      <w:pPr>
        <w:pStyle w:val="FootnoteText"/>
        <w:rPr>
          <w:lang w:val="en-US"/>
        </w:rPr>
      </w:pPr>
      <w:r>
        <w:rPr>
          <w:rStyle w:val="FootnoteReference"/>
        </w:rPr>
        <w:footnoteRef/>
      </w:r>
      <w:r>
        <w:t xml:space="preserve"> Máy chủ dùng để chạy ứng dụng web và mở công cộng.</w:t>
      </w:r>
    </w:p>
  </w:footnote>
  <w:footnote w:id="11">
    <w:p w:rsidR="00BF4230" w:rsidRPr="00065FA5" w:rsidRDefault="00BF4230" w:rsidP="006D6597">
      <w:pPr>
        <w:pStyle w:val="FootnoteText"/>
        <w:rPr>
          <w:lang w:val="en-US"/>
        </w:rPr>
      </w:pPr>
      <w:r>
        <w:rPr>
          <w:rStyle w:val="FootnoteReference"/>
        </w:rPr>
        <w:footnoteRef/>
      </w:r>
      <w:r>
        <w:t xml:space="preserve"> </w:t>
      </w:r>
      <w:hyperlink r:id="rId5" w:history="1">
        <w:r w:rsidRPr="00143C06">
          <w:rPr>
            <w:rStyle w:val="Hyperlink"/>
          </w:rPr>
          <w:t>http://en.wikipedia.org/wiki/Secure_Shell</w:t>
        </w:r>
        <w:r w:rsidRPr="00143C06">
          <w:rPr>
            <w:rStyle w:val="Hyperlink"/>
            <w:lang w:val="en-US"/>
          </w:rPr>
          <w:t>/</w:t>
        </w:r>
      </w:hyperlink>
      <w:r>
        <w:rPr>
          <w:lang w:val="en-US"/>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09D"/>
      </v:shape>
    </w:pict>
  </w:numPicBullet>
  <w:abstractNum w:abstractNumId="0">
    <w:nsid w:val="03F32EB3"/>
    <w:multiLevelType w:val="hybridMultilevel"/>
    <w:tmpl w:val="35E27F46"/>
    <w:lvl w:ilvl="0" w:tplc="2E606DD0">
      <w:start w:val="1"/>
      <w:numFmt w:val="bullet"/>
      <w:pStyle w:val="AAAA"/>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1705B4"/>
    <w:multiLevelType w:val="hybridMultilevel"/>
    <w:tmpl w:val="04A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551D2"/>
    <w:multiLevelType w:val="hybridMultilevel"/>
    <w:tmpl w:val="768C7226"/>
    <w:lvl w:ilvl="0" w:tplc="C6B461D0">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nsid w:val="098310E7"/>
    <w:multiLevelType w:val="hybridMultilevel"/>
    <w:tmpl w:val="4A76E3E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F153CC9"/>
    <w:multiLevelType w:val="hybridMultilevel"/>
    <w:tmpl w:val="47FC2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47C4E"/>
    <w:multiLevelType w:val="hybridMultilevel"/>
    <w:tmpl w:val="3418D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545504"/>
    <w:multiLevelType w:val="hybridMultilevel"/>
    <w:tmpl w:val="E0A0D6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410F81"/>
    <w:multiLevelType w:val="hybridMultilevel"/>
    <w:tmpl w:val="EEFE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8D52D8"/>
    <w:multiLevelType w:val="hybridMultilevel"/>
    <w:tmpl w:val="226C02C2"/>
    <w:lvl w:ilvl="0" w:tplc="49A48C06">
      <w:start w:val="1"/>
      <w:numFmt w:val="bullet"/>
      <w:pStyle w:val="Lis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F56A6"/>
    <w:multiLevelType w:val="hybridMultilevel"/>
    <w:tmpl w:val="BDF026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05F5B06"/>
    <w:multiLevelType w:val="hybridMultilevel"/>
    <w:tmpl w:val="AD0408C2"/>
    <w:lvl w:ilvl="0" w:tplc="6AA4B71A">
      <w:start w:val="1"/>
      <w:numFmt w:val="bullet"/>
      <w:pStyle w:val="AVVV"/>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EF26DD0"/>
    <w:multiLevelType w:val="hybridMultilevel"/>
    <w:tmpl w:val="0FAED2A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53052FAF"/>
    <w:multiLevelType w:val="hybridMultilevel"/>
    <w:tmpl w:val="8C8092D4"/>
    <w:lvl w:ilvl="0" w:tplc="C6B461D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3A65D27"/>
    <w:multiLevelType w:val="hybridMultilevel"/>
    <w:tmpl w:val="CA38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50227C"/>
    <w:multiLevelType w:val="hybridMultilevel"/>
    <w:tmpl w:val="3FA658D4"/>
    <w:lvl w:ilvl="0" w:tplc="04090001">
      <w:start w:val="1"/>
      <w:numFmt w:val="bullet"/>
      <w:lvlText w:val=""/>
      <w:lvlJc w:val="left"/>
      <w:pPr>
        <w:ind w:left="1349" w:hanging="360"/>
      </w:pPr>
      <w:rPr>
        <w:rFonts w:ascii="Symbol" w:hAnsi="Symbol" w:hint="default"/>
      </w:rPr>
    </w:lvl>
    <w:lvl w:ilvl="1" w:tplc="04090003">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15">
    <w:nsid w:val="59B541FF"/>
    <w:multiLevelType w:val="hybridMultilevel"/>
    <w:tmpl w:val="0EA4E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4D565D"/>
    <w:multiLevelType w:val="multilevel"/>
    <w:tmpl w:val="CA0835A8"/>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61F54616"/>
    <w:multiLevelType w:val="hybridMultilevel"/>
    <w:tmpl w:val="FDCE6F66"/>
    <w:lvl w:ilvl="0" w:tplc="37343276">
      <w:start w:val="1"/>
      <w:numFmt w:val="decimal"/>
      <w:lvlText w:val="[%1]"/>
      <w:lvlJc w:val="left"/>
      <w:pPr>
        <w:ind w:left="720"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844B5B"/>
    <w:multiLevelType w:val="hybridMultilevel"/>
    <w:tmpl w:val="455E952E"/>
    <w:lvl w:ilvl="0" w:tplc="C6B461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A17657"/>
    <w:multiLevelType w:val="hybridMultilevel"/>
    <w:tmpl w:val="51D257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D9521C8"/>
    <w:multiLevelType w:val="multilevel"/>
    <w:tmpl w:val="C3062EA2"/>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2124"/>
        </w:tabs>
        <w:ind w:left="2124" w:hanging="360"/>
      </w:pPr>
      <w:rPr>
        <w:rFonts w:hint="default"/>
      </w:rPr>
    </w:lvl>
    <w:lvl w:ilvl="2">
      <w:start w:val="1"/>
      <w:numFmt w:val="lowerRoman"/>
      <w:lvlText w:val="%3."/>
      <w:lvlJc w:val="right"/>
      <w:pPr>
        <w:tabs>
          <w:tab w:val="num" w:pos="2844"/>
        </w:tabs>
        <w:ind w:left="2844" w:hanging="180"/>
      </w:pPr>
      <w:rPr>
        <w:rFonts w:hint="default"/>
      </w:rPr>
    </w:lvl>
    <w:lvl w:ilvl="3">
      <w:start w:val="1"/>
      <w:numFmt w:val="decimal"/>
      <w:lvlText w:val="%4."/>
      <w:lvlJc w:val="left"/>
      <w:pPr>
        <w:tabs>
          <w:tab w:val="num" w:pos="3564"/>
        </w:tabs>
        <w:ind w:left="3564" w:hanging="360"/>
      </w:pPr>
      <w:rPr>
        <w:rFonts w:hint="default"/>
      </w:rPr>
    </w:lvl>
    <w:lvl w:ilvl="4">
      <w:start w:val="1"/>
      <w:numFmt w:val="lowerLetter"/>
      <w:lvlText w:val="%5."/>
      <w:lvlJc w:val="left"/>
      <w:pPr>
        <w:tabs>
          <w:tab w:val="num" w:pos="4284"/>
        </w:tabs>
        <w:ind w:left="4284" w:hanging="360"/>
      </w:pPr>
      <w:rPr>
        <w:rFonts w:hint="default"/>
      </w:rPr>
    </w:lvl>
    <w:lvl w:ilvl="5">
      <w:start w:val="1"/>
      <w:numFmt w:val="lowerRoman"/>
      <w:lvlText w:val="%6."/>
      <w:lvlJc w:val="right"/>
      <w:pPr>
        <w:tabs>
          <w:tab w:val="num" w:pos="5004"/>
        </w:tabs>
        <w:ind w:left="5004" w:hanging="180"/>
      </w:pPr>
      <w:rPr>
        <w:rFonts w:hint="default"/>
      </w:rPr>
    </w:lvl>
    <w:lvl w:ilvl="6">
      <w:start w:val="1"/>
      <w:numFmt w:val="decimal"/>
      <w:lvlText w:val="%7."/>
      <w:lvlJc w:val="left"/>
      <w:pPr>
        <w:tabs>
          <w:tab w:val="num" w:pos="5724"/>
        </w:tabs>
        <w:ind w:left="5724" w:hanging="360"/>
      </w:pPr>
      <w:rPr>
        <w:rFonts w:hint="default"/>
      </w:rPr>
    </w:lvl>
    <w:lvl w:ilvl="7">
      <w:start w:val="1"/>
      <w:numFmt w:val="lowerLetter"/>
      <w:lvlText w:val="%8."/>
      <w:lvlJc w:val="left"/>
      <w:pPr>
        <w:tabs>
          <w:tab w:val="num" w:pos="6444"/>
        </w:tabs>
        <w:ind w:left="6444" w:hanging="360"/>
      </w:pPr>
      <w:rPr>
        <w:rFonts w:hint="default"/>
      </w:rPr>
    </w:lvl>
    <w:lvl w:ilvl="8">
      <w:start w:val="1"/>
      <w:numFmt w:val="lowerRoman"/>
      <w:lvlText w:val="%9."/>
      <w:lvlJc w:val="right"/>
      <w:pPr>
        <w:tabs>
          <w:tab w:val="num" w:pos="7164"/>
        </w:tabs>
        <w:ind w:left="7164" w:hanging="180"/>
      </w:pPr>
      <w:rPr>
        <w:rFonts w:hint="default"/>
      </w:rPr>
    </w:lvl>
  </w:abstractNum>
  <w:num w:numId="1">
    <w:abstractNumId w:val="16"/>
  </w:num>
  <w:num w:numId="2">
    <w:abstractNumId w:val="19"/>
  </w:num>
  <w:num w:numId="3">
    <w:abstractNumId w:val="20"/>
  </w:num>
  <w:num w:numId="4">
    <w:abstractNumId w:val="8"/>
  </w:num>
  <w:num w:numId="5">
    <w:abstractNumId w:val="10"/>
  </w:num>
  <w:num w:numId="6">
    <w:abstractNumId w:val="9"/>
  </w:num>
  <w:num w:numId="7">
    <w:abstractNumId w:val="17"/>
  </w:num>
  <w:num w:numId="8">
    <w:abstractNumId w:val="21"/>
  </w:num>
  <w:num w:numId="9">
    <w:abstractNumId w:val="3"/>
  </w:num>
  <w:num w:numId="10">
    <w:abstractNumId w:val="4"/>
  </w:num>
  <w:num w:numId="11">
    <w:abstractNumId w:val="11"/>
  </w:num>
  <w:num w:numId="12">
    <w:abstractNumId w:val="5"/>
  </w:num>
  <w:num w:numId="13">
    <w:abstractNumId w:val="15"/>
  </w:num>
  <w:num w:numId="14">
    <w:abstractNumId w:val="1"/>
  </w:num>
  <w:num w:numId="15">
    <w:abstractNumId w:val="18"/>
  </w:num>
  <w:num w:numId="16">
    <w:abstractNumId w:val="12"/>
  </w:num>
  <w:num w:numId="17">
    <w:abstractNumId w:val="0"/>
  </w:num>
  <w:num w:numId="18">
    <w:abstractNumId w:val="2"/>
  </w:num>
  <w:num w:numId="19">
    <w:abstractNumId w:val="14"/>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7"/>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0BB7"/>
    <w:rsid w:val="000010B4"/>
    <w:rsid w:val="00001532"/>
    <w:rsid w:val="000021C2"/>
    <w:rsid w:val="000037AF"/>
    <w:rsid w:val="00004970"/>
    <w:rsid w:val="00005363"/>
    <w:rsid w:val="000056A6"/>
    <w:rsid w:val="00005E1C"/>
    <w:rsid w:val="00010642"/>
    <w:rsid w:val="00011FF6"/>
    <w:rsid w:val="00014024"/>
    <w:rsid w:val="00014AB4"/>
    <w:rsid w:val="00014E21"/>
    <w:rsid w:val="00017163"/>
    <w:rsid w:val="00017EB0"/>
    <w:rsid w:val="00020447"/>
    <w:rsid w:val="00022AB4"/>
    <w:rsid w:val="00026034"/>
    <w:rsid w:val="000305A1"/>
    <w:rsid w:val="00035BC4"/>
    <w:rsid w:val="00036A4F"/>
    <w:rsid w:val="00037A01"/>
    <w:rsid w:val="00042DC9"/>
    <w:rsid w:val="00053695"/>
    <w:rsid w:val="00053A92"/>
    <w:rsid w:val="0005475D"/>
    <w:rsid w:val="000553A9"/>
    <w:rsid w:val="00060D2A"/>
    <w:rsid w:val="00061C84"/>
    <w:rsid w:val="000633A1"/>
    <w:rsid w:val="00064206"/>
    <w:rsid w:val="00064ECD"/>
    <w:rsid w:val="000657C6"/>
    <w:rsid w:val="00067921"/>
    <w:rsid w:val="00070E28"/>
    <w:rsid w:val="00073407"/>
    <w:rsid w:val="00073989"/>
    <w:rsid w:val="00076721"/>
    <w:rsid w:val="00083FF0"/>
    <w:rsid w:val="000841D9"/>
    <w:rsid w:val="00085702"/>
    <w:rsid w:val="00086247"/>
    <w:rsid w:val="00087496"/>
    <w:rsid w:val="000901B9"/>
    <w:rsid w:val="00091565"/>
    <w:rsid w:val="000925FE"/>
    <w:rsid w:val="00092675"/>
    <w:rsid w:val="0009365A"/>
    <w:rsid w:val="00094127"/>
    <w:rsid w:val="00095113"/>
    <w:rsid w:val="000956AD"/>
    <w:rsid w:val="00097033"/>
    <w:rsid w:val="00097ECD"/>
    <w:rsid w:val="000A15CA"/>
    <w:rsid w:val="000A173B"/>
    <w:rsid w:val="000A3231"/>
    <w:rsid w:val="000A3CFB"/>
    <w:rsid w:val="000A49AF"/>
    <w:rsid w:val="000A5482"/>
    <w:rsid w:val="000A5DEB"/>
    <w:rsid w:val="000A6454"/>
    <w:rsid w:val="000A7229"/>
    <w:rsid w:val="000B0408"/>
    <w:rsid w:val="000B068F"/>
    <w:rsid w:val="000B1153"/>
    <w:rsid w:val="000B52DA"/>
    <w:rsid w:val="000B655F"/>
    <w:rsid w:val="000B6F39"/>
    <w:rsid w:val="000C112D"/>
    <w:rsid w:val="000C2C90"/>
    <w:rsid w:val="000C30E4"/>
    <w:rsid w:val="000C3B2D"/>
    <w:rsid w:val="000C612D"/>
    <w:rsid w:val="000C6DBB"/>
    <w:rsid w:val="000C704E"/>
    <w:rsid w:val="000D1BA3"/>
    <w:rsid w:val="000D4B62"/>
    <w:rsid w:val="000D6B33"/>
    <w:rsid w:val="000D7376"/>
    <w:rsid w:val="000E1AE6"/>
    <w:rsid w:val="000E2D5E"/>
    <w:rsid w:val="000E3C2D"/>
    <w:rsid w:val="000E48F6"/>
    <w:rsid w:val="000E491D"/>
    <w:rsid w:val="000E789A"/>
    <w:rsid w:val="000F04A3"/>
    <w:rsid w:val="000F0862"/>
    <w:rsid w:val="000F4767"/>
    <w:rsid w:val="000F7827"/>
    <w:rsid w:val="001009EA"/>
    <w:rsid w:val="001013DD"/>
    <w:rsid w:val="00103AED"/>
    <w:rsid w:val="00106661"/>
    <w:rsid w:val="0010754C"/>
    <w:rsid w:val="00110D6A"/>
    <w:rsid w:val="00112FCD"/>
    <w:rsid w:val="0011649B"/>
    <w:rsid w:val="00123965"/>
    <w:rsid w:val="00126A4E"/>
    <w:rsid w:val="0012781D"/>
    <w:rsid w:val="00131A88"/>
    <w:rsid w:val="0013746D"/>
    <w:rsid w:val="0013752A"/>
    <w:rsid w:val="001408B0"/>
    <w:rsid w:val="00140E36"/>
    <w:rsid w:val="0014138D"/>
    <w:rsid w:val="001440F0"/>
    <w:rsid w:val="001462FF"/>
    <w:rsid w:val="001465FB"/>
    <w:rsid w:val="0014685D"/>
    <w:rsid w:val="001468D6"/>
    <w:rsid w:val="00146F0B"/>
    <w:rsid w:val="00146F5B"/>
    <w:rsid w:val="001471C1"/>
    <w:rsid w:val="00150ED0"/>
    <w:rsid w:val="001511AE"/>
    <w:rsid w:val="00151FF5"/>
    <w:rsid w:val="001533E4"/>
    <w:rsid w:val="00153E84"/>
    <w:rsid w:val="00155011"/>
    <w:rsid w:val="001553BC"/>
    <w:rsid w:val="0015563B"/>
    <w:rsid w:val="00155DAB"/>
    <w:rsid w:val="00156497"/>
    <w:rsid w:val="00156793"/>
    <w:rsid w:val="0015689E"/>
    <w:rsid w:val="0015748D"/>
    <w:rsid w:val="00163F63"/>
    <w:rsid w:val="00164905"/>
    <w:rsid w:val="001663E6"/>
    <w:rsid w:val="00166733"/>
    <w:rsid w:val="0017149E"/>
    <w:rsid w:val="001747FC"/>
    <w:rsid w:val="00175889"/>
    <w:rsid w:val="00176D74"/>
    <w:rsid w:val="00176F62"/>
    <w:rsid w:val="001771CE"/>
    <w:rsid w:val="00191FE2"/>
    <w:rsid w:val="001929E4"/>
    <w:rsid w:val="00194038"/>
    <w:rsid w:val="00195BC7"/>
    <w:rsid w:val="001A0B7C"/>
    <w:rsid w:val="001A2496"/>
    <w:rsid w:val="001A5BA8"/>
    <w:rsid w:val="001B011B"/>
    <w:rsid w:val="001B066F"/>
    <w:rsid w:val="001B08B8"/>
    <w:rsid w:val="001B7FF3"/>
    <w:rsid w:val="001C23AA"/>
    <w:rsid w:val="001C2EE2"/>
    <w:rsid w:val="001C6436"/>
    <w:rsid w:val="001C714A"/>
    <w:rsid w:val="001C77F7"/>
    <w:rsid w:val="001D0218"/>
    <w:rsid w:val="001D0E6E"/>
    <w:rsid w:val="001D1F4A"/>
    <w:rsid w:val="001D2FBC"/>
    <w:rsid w:val="001D3FBB"/>
    <w:rsid w:val="001D488B"/>
    <w:rsid w:val="001D7ECF"/>
    <w:rsid w:val="001E00DE"/>
    <w:rsid w:val="001E0CC5"/>
    <w:rsid w:val="001E490E"/>
    <w:rsid w:val="001E4BB7"/>
    <w:rsid w:val="001E6016"/>
    <w:rsid w:val="001E6085"/>
    <w:rsid w:val="001E7186"/>
    <w:rsid w:val="001E76EB"/>
    <w:rsid w:val="001F247C"/>
    <w:rsid w:val="001F41C8"/>
    <w:rsid w:val="001F7810"/>
    <w:rsid w:val="00200748"/>
    <w:rsid w:val="00202758"/>
    <w:rsid w:val="00203E00"/>
    <w:rsid w:val="00206257"/>
    <w:rsid w:val="002067A5"/>
    <w:rsid w:val="00207156"/>
    <w:rsid w:val="0021149F"/>
    <w:rsid w:val="00211BF6"/>
    <w:rsid w:val="00211D7E"/>
    <w:rsid w:val="00212B36"/>
    <w:rsid w:val="00213F57"/>
    <w:rsid w:val="00215212"/>
    <w:rsid w:val="00215C14"/>
    <w:rsid w:val="0021733E"/>
    <w:rsid w:val="00217F0E"/>
    <w:rsid w:val="00220C2F"/>
    <w:rsid w:val="002219BF"/>
    <w:rsid w:val="0022301A"/>
    <w:rsid w:val="00225810"/>
    <w:rsid w:val="002317A1"/>
    <w:rsid w:val="0023582C"/>
    <w:rsid w:val="00235CD7"/>
    <w:rsid w:val="0024110D"/>
    <w:rsid w:val="00241E4B"/>
    <w:rsid w:val="00246BB5"/>
    <w:rsid w:val="0025073F"/>
    <w:rsid w:val="00251767"/>
    <w:rsid w:val="00254C43"/>
    <w:rsid w:val="002552A7"/>
    <w:rsid w:val="00255643"/>
    <w:rsid w:val="00255E92"/>
    <w:rsid w:val="00261270"/>
    <w:rsid w:val="00265EB2"/>
    <w:rsid w:val="00266189"/>
    <w:rsid w:val="00267B94"/>
    <w:rsid w:val="002713FF"/>
    <w:rsid w:val="00276D25"/>
    <w:rsid w:val="0028141B"/>
    <w:rsid w:val="002833B6"/>
    <w:rsid w:val="00283FA8"/>
    <w:rsid w:val="00290714"/>
    <w:rsid w:val="002925AF"/>
    <w:rsid w:val="00293C92"/>
    <w:rsid w:val="002A295E"/>
    <w:rsid w:val="002A4C58"/>
    <w:rsid w:val="002B1338"/>
    <w:rsid w:val="002B2312"/>
    <w:rsid w:val="002B3FD1"/>
    <w:rsid w:val="002B44BE"/>
    <w:rsid w:val="002B4594"/>
    <w:rsid w:val="002B4D4F"/>
    <w:rsid w:val="002B6D31"/>
    <w:rsid w:val="002C0163"/>
    <w:rsid w:val="002C055A"/>
    <w:rsid w:val="002C15A0"/>
    <w:rsid w:val="002C2AA6"/>
    <w:rsid w:val="002C4BA1"/>
    <w:rsid w:val="002C4C76"/>
    <w:rsid w:val="002D0855"/>
    <w:rsid w:val="002D1423"/>
    <w:rsid w:val="002D2B3A"/>
    <w:rsid w:val="002D36EC"/>
    <w:rsid w:val="002D45FC"/>
    <w:rsid w:val="002D5AB9"/>
    <w:rsid w:val="002D6380"/>
    <w:rsid w:val="002E358A"/>
    <w:rsid w:val="002E3735"/>
    <w:rsid w:val="002E704F"/>
    <w:rsid w:val="002F20B1"/>
    <w:rsid w:val="002F3A46"/>
    <w:rsid w:val="00302288"/>
    <w:rsid w:val="003024BF"/>
    <w:rsid w:val="00302759"/>
    <w:rsid w:val="00306D17"/>
    <w:rsid w:val="00306EF8"/>
    <w:rsid w:val="0031075D"/>
    <w:rsid w:val="003112A7"/>
    <w:rsid w:val="00315E38"/>
    <w:rsid w:val="00316F58"/>
    <w:rsid w:val="003173CB"/>
    <w:rsid w:val="00320387"/>
    <w:rsid w:val="00323FB4"/>
    <w:rsid w:val="00324658"/>
    <w:rsid w:val="003246E4"/>
    <w:rsid w:val="00325F25"/>
    <w:rsid w:val="00330F8B"/>
    <w:rsid w:val="00334398"/>
    <w:rsid w:val="003370E0"/>
    <w:rsid w:val="00340ADA"/>
    <w:rsid w:val="003423E6"/>
    <w:rsid w:val="0034303A"/>
    <w:rsid w:val="003435E2"/>
    <w:rsid w:val="00344B5A"/>
    <w:rsid w:val="00361364"/>
    <w:rsid w:val="00361462"/>
    <w:rsid w:val="00361CA7"/>
    <w:rsid w:val="00361F3C"/>
    <w:rsid w:val="0036217A"/>
    <w:rsid w:val="00367AC7"/>
    <w:rsid w:val="00372F5E"/>
    <w:rsid w:val="00375E70"/>
    <w:rsid w:val="00381DF5"/>
    <w:rsid w:val="00381EF8"/>
    <w:rsid w:val="00390908"/>
    <w:rsid w:val="00391D99"/>
    <w:rsid w:val="00393641"/>
    <w:rsid w:val="00396A24"/>
    <w:rsid w:val="003A02A4"/>
    <w:rsid w:val="003A2ED6"/>
    <w:rsid w:val="003A4E52"/>
    <w:rsid w:val="003B2C8B"/>
    <w:rsid w:val="003B3692"/>
    <w:rsid w:val="003B572E"/>
    <w:rsid w:val="003C4359"/>
    <w:rsid w:val="003C704A"/>
    <w:rsid w:val="003C78AA"/>
    <w:rsid w:val="003D22D7"/>
    <w:rsid w:val="003D3D24"/>
    <w:rsid w:val="003D5003"/>
    <w:rsid w:val="003D58E3"/>
    <w:rsid w:val="003D6F6A"/>
    <w:rsid w:val="003D7189"/>
    <w:rsid w:val="003E0870"/>
    <w:rsid w:val="003E1364"/>
    <w:rsid w:val="003E2096"/>
    <w:rsid w:val="003E2726"/>
    <w:rsid w:val="003E2EFE"/>
    <w:rsid w:val="003E50EC"/>
    <w:rsid w:val="003F0A86"/>
    <w:rsid w:val="003F0EF8"/>
    <w:rsid w:val="00403553"/>
    <w:rsid w:val="0041100F"/>
    <w:rsid w:val="0041415E"/>
    <w:rsid w:val="00415557"/>
    <w:rsid w:val="0041576D"/>
    <w:rsid w:val="004169DD"/>
    <w:rsid w:val="0042268A"/>
    <w:rsid w:val="0043276B"/>
    <w:rsid w:val="00433726"/>
    <w:rsid w:val="00433740"/>
    <w:rsid w:val="00436BC1"/>
    <w:rsid w:val="00436C55"/>
    <w:rsid w:val="00437238"/>
    <w:rsid w:val="00437578"/>
    <w:rsid w:val="00441334"/>
    <w:rsid w:val="00441B7F"/>
    <w:rsid w:val="00442215"/>
    <w:rsid w:val="00443014"/>
    <w:rsid w:val="00443A67"/>
    <w:rsid w:val="00444AD0"/>
    <w:rsid w:val="004458D0"/>
    <w:rsid w:val="00445E1C"/>
    <w:rsid w:val="0045053A"/>
    <w:rsid w:val="004510A0"/>
    <w:rsid w:val="00451547"/>
    <w:rsid w:val="00452306"/>
    <w:rsid w:val="00454899"/>
    <w:rsid w:val="00454EFC"/>
    <w:rsid w:val="0045570C"/>
    <w:rsid w:val="00456228"/>
    <w:rsid w:val="00462280"/>
    <w:rsid w:val="00463721"/>
    <w:rsid w:val="004654D9"/>
    <w:rsid w:val="00470469"/>
    <w:rsid w:val="004748C0"/>
    <w:rsid w:val="0047569A"/>
    <w:rsid w:val="00476923"/>
    <w:rsid w:val="0048004D"/>
    <w:rsid w:val="004813D0"/>
    <w:rsid w:val="004814C1"/>
    <w:rsid w:val="00481823"/>
    <w:rsid w:val="00481FFB"/>
    <w:rsid w:val="0048473C"/>
    <w:rsid w:val="004856C8"/>
    <w:rsid w:val="00485D8D"/>
    <w:rsid w:val="00487644"/>
    <w:rsid w:val="0049096E"/>
    <w:rsid w:val="00490EE3"/>
    <w:rsid w:val="00492440"/>
    <w:rsid w:val="00493950"/>
    <w:rsid w:val="00493F5F"/>
    <w:rsid w:val="00494A77"/>
    <w:rsid w:val="004A08F8"/>
    <w:rsid w:val="004A50DB"/>
    <w:rsid w:val="004A5294"/>
    <w:rsid w:val="004A644C"/>
    <w:rsid w:val="004A788E"/>
    <w:rsid w:val="004B1693"/>
    <w:rsid w:val="004B3176"/>
    <w:rsid w:val="004B43EF"/>
    <w:rsid w:val="004B4BCB"/>
    <w:rsid w:val="004B4F67"/>
    <w:rsid w:val="004C18F6"/>
    <w:rsid w:val="004C230B"/>
    <w:rsid w:val="004C7250"/>
    <w:rsid w:val="004D0032"/>
    <w:rsid w:val="004D16E3"/>
    <w:rsid w:val="004D5E68"/>
    <w:rsid w:val="004E0F91"/>
    <w:rsid w:val="004E11C4"/>
    <w:rsid w:val="004E3ACD"/>
    <w:rsid w:val="004E4AC9"/>
    <w:rsid w:val="004E5628"/>
    <w:rsid w:val="004E6AE6"/>
    <w:rsid w:val="004E7776"/>
    <w:rsid w:val="004E7BE1"/>
    <w:rsid w:val="004F019B"/>
    <w:rsid w:val="004F0A51"/>
    <w:rsid w:val="004F2A41"/>
    <w:rsid w:val="004F428A"/>
    <w:rsid w:val="004F7AF6"/>
    <w:rsid w:val="0050039E"/>
    <w:rsid w:val="005015E4"/>
    <w:rsid w:val="0050245B"/>
    <w:rsid w:val="00503DBA"/>
    <w:rsid w:val="00503DD0"/>
    <w:rsid w:val="00504AA6"/>
    <w:rsid w:val="00504E6B"/>
    <w:rsid w:val="00504FEE"/>
    <w:rsid w:val="005101FB"/>
    <w:rsid w:val="00516066"/>
    <w:rsid w:val="005161F0"/>
    <w:rsid w:val="00523A4A"/>
    <w:rsid w:val="005242A9"/>
    <w:rsid w:val="005254B3"/>
    <w:rsid w:val="005268B6"/>
    <w:rsid w:val="00526D2B"/>
    <w:rsid w:val="00527492"/>
    <w:rsid w:val="00527B61"/>
    <w:rsid w:val="00527CD5"/>
    <w:rsid w:val="0053062E"/>
    <w:rsid w:val="00533C79"/>
    <w:rsid w:val="0053688E"/>
    <w:rsid w:val="005373A0"/>
    <w:rsid w:val="005403C3"/>
    <w:rsid w:val="005435EB"/>
    <w:rsid w:val="0054637C"/>
    <w:rsid w:val="005554B3"/>
    <w:rsid w:val="00561285"/>
    <w:rsid w:val="005614C4"/>
    <w:rsid w:val="00562B18"/>
    <w:rsid w:val="0056497A"/>
    <w:rsid w:val="005700F2"/>
    <w:rsid w:val="00570F01"/>
    <w:rsid w:val="00572585"/>
    <w:rsid w:val="00573108"/>
    <w:rsid w:val="00575931"/>
    <w:rsid w:val="005764F1"/>
    <w:rsid w:val="0057712D"/>
    <w:rsid w:val="005906B9"/>
    <w:rsid w:val="00590CD8"/>
    <w:rsid w:val="00590CE4"/>
    <w:rsid w:val="00592843"/>
    <w:rsid w:val="0059499C"/>
    <w:rsid w:val="00595E8B"/>
    <w:rsid w:val="00596FA4"/>
    <w:rsid w:val="005A0771"/>
    <w:rsid w:val="005A20C8"/>
    <w:rsid w:val="005A2DC3"/>
    <w:rsid w:val="005A708A"/>
    <w:rsid w:val="005A71EB"/>
    <w:rsid w:val="005B3CAE"/>
    <w:rsid w:val="005B45CF"/>
    <w:rsid w:val="005B49E8"/>
    <w:rsid w:val="005C1C20"/>
    <w:rsid w:val="005C2E68"/>
    <w:rsid w:val="005C611B"/>
    <w:rsid w:val="005C6C8F"/>
    <w:rsid w:val="005C7092"/>
    <w:rsid w:val="005C7E36"/>
    <w:rsid w:val="005D2D81"/>
    <w:rsid w:val="005D2ED1"/>
    <w:rsid w:val="005D3BC1"/>
    <w:rsid w:val="005D3EF0"/>
    <w:rsid w:val="005D7BC1"/>
    <w:rsid w:val="005D7C49"/>
    <w:rsid w:val="005E05D2"/>
    <w:rsid w:val="005E5BFD"/>
    <w:rsid w:val="005E727D"/>
    <w:rsid w:val="005E75C5"/>
    <w:rsid w:val="005E78F9"/>
    <w:rsid w:val="005F1683"/>
    <w:rsid w:val="005F3BB1"/>
    <w:rsid w:val="005F51A0"/>
    <w:rsid w:val="005F79DC"/>
    <w:rsid w:val="00601BF1"/>
    <w:rsid w:val="0060725A"/>
    <w:rsid w:val="006077B7"/>
    <w:rsid w:val="00610189"/>
    <w:rsid w:val="00610877"/>
    <w:rsid w:val="00611A0D"/>
    <w:rsid w:val="0061723D"/>
    <w:rsid w:val="006174AB"/>
    <w:rsid w:val="00620A82"/>
    <w:rsid w:val="00620F98"/>
    <w:rsid w:val="0062260E"/>
    <w:rsid w:val="006234F1"/>
    <w:rsid w:val="00623850"/>
    <w:rsid w:val="006326A9"/>
    <w:rsid w:val="00634286"/>
    <w:rsid w:val="0063579D"/>
    <w:rsid w:val="00637C4B"/>
    <w:rsid w:val="00641513"/>
    <w:rsid w:val="006420AB"/>
    <w:rsid w:val="00642AC5"/>
    <w:rsid w:val="00644AEB"/>
    <w:rsid w:val="00645AE9"/>
    <w:rsid w:val="0064685A"/>
    <w:rsid w:val="006559A9"/>
    <w:rsid w:val="00656E97"/>
    <w:rsid w:val="00660D71"/>
    <w:rsid w:val="00662124"/>
    <w:rsid w:val="00662270"/>
    <w:rsid w:val="00662B71"/>
    <w:rsid w:val="006637C5"/>
    <w:rsid w:val="00666E10"/>
    <w:rsid w:val="00670A45"/>
    <w:rsid w:val="00670D67"/>
    <w:rsid w:val="00671D1A"/>
    <w:rsid w:val="006735EA"/>
    <w:rsid w:val="00674F88"/>
    <w:rsid w:val="00676C04"/>
    <w:rsid w:val="006771C2"/>
    <w:rsid w:val="00677B4D"/>
    <w:rsid w:val="006806F9"/>
    <w:rsid w:val="00683317"/>
    <w:rsid w:val="006838AF"/>
    <w:rsid w:val="00683E6B"/>
    <w:rsid w:val="00684D7E"/>
    <w:rsid w:val="00686045"/>
    <w:rsid w:val="00686D60"/>
    <w:rsid w:val="00687A4F"/>
    <w:rsid w:val="006934C9"/>
    <w:rsid w:val="00694ECE"/>
    <w:rsid w:val="006A2B4E"/>
    <w:rsid w:val="006A758D"/>
    <w:rsid w:val="006B1CB7"/>
    <w:rsid w:val="006B2411"/>
    <w:rsid w:val="006B2A45"/>
    <w:rsid w:val="006B6B0F"/>
    <w:rsid w:val="006B6B7C"/>
    <w:rsid w:val="006B7DCB"/>
    <w:rsid w:val="006C08D6"/>
    <w:rsid w:val="006C170D"/>
    <w:rsid w:val="006C3584"/>
    <w:rsid w:val="006C37BD"/>
    <w:rsid w:val="006C4147"/>
    <w:rsid w:val="006C4DAB"/>
    <w:rsid w:val="006C5717"/>
    <w:rsid w:val="006C7C5D"/>
    <w:rsid w:val="006D2B83"/>
    <w:rsid w:val="006D3978"/>
    <w:rsid w:val="006D3FE1"/>
    <w:rsid w:val="006D58BD"/>
    <w:rsid w:val="006D6597"/>
    <w:rsid w:val="006E1215"/>
    <w:rsid w:val="006E172C"/>
    <w:rsid w:val="006E2AA1"/>
    <w:rsid w:val="006E5056"/>
    <w:rsid w:val="006F0AAC"/>
    <w:rsid w:val="006F1A16"/>
    <w:rsid w:val="006F2478"/>
    <w:rsid w:val="006F577B"/>
    <w:rsid w:val="006F67DA"/>
    <w:rsid w:val="006F7993"/>
    <w:rsid w:val="007000E1"/>
    <w:rsid w:val="007001F8"/>
    <w:rsid w:val="00701D15"/>
    <w:rsid w:val="007026D2"/>
    <w:rsid w:val="0070355D"/>
    <w:rsid w:val="007035E0"/>
    <w:rsid w:val="0070777B"/>
    <w:rsid w:val="007139BB"/>
    <w:rsid w:val="00713A56"/>
    <w:rsid w:val="007169E6"/>
    <w:rsid w:val="007210F9"/>
    <w:rsid w:val="00721C28"/>
    <w:rsid w:val="00724884"/>
    <w:rsid w:val="007248AF"/>
    <w:rsid w:val="00726954"/>
    <w:rsid w:val="0073589A"/>
    <w:rsid w:val="00735F3D"/>
    <w:rsid w:val="00736E0F"/>
    <w:rsid w:val="00740099"/>
    <w:rsid w:val="0074065D"/>
    <w:rsid w:val="00745672"/>
    <w:rsid w:val="00747AA7"/>
    <w:rsid w:val="0075258C"/>
    <w:rsid w:val="00756D59"/>
    <w:rsid w:val="007571EC"/>
    <w:rsid w:val="00762E43"/>
    <w:rsid w:val="00763893"/>
    <w:rsid w:val="00763E2B"/>
    <w:rsid w:val="0076577B"/>
    <w:rsid w:val="007664B2"/>
    <w:rsid w:val="00770646"/>
    <w:rsid w:val="00774E9E"/>
    <w:rsid w:val="00775026"/>
    <w:rsid w:val="00783037"/>
    <w:rsid w:val="00783349"/>
    <w:rsid w:val="0078497A"/>
    <w:rsid w:val="00785AA0"/>
    <w:rsid w:val="00786D35"/>
    <w:rsid w:val="00790D0A"/>
    <w:rsid w:val="00793EAB"/>
    <w:rsid w:val="00795FAA"/>
    <w:rsid w:val="00796DDD"/>
    <w:rsid w:val="007A05CD"/>
    <w:rsid w:val="007A3724"/>
    <w:rsid w:val="007A636B"/>
    <w:rsid w:val="007B0E30"/>
    <w:rsid w:val="007B3655"/>
    <w:rsid w:val="007B6A44"/>
    <w:rsid w:val="007C2AE9"/>
    <w:rsid w:val="007C33F3"/>
    <w:rsid w:val="007C7BBD"/>
    <w:rsid w:val="007D0CFD"/>
    <w:rsid w:val="007D49ED"/>
    <w:rsid w:val="007D6B4E"/>
    <w:rsid w:val="007D7324"/>
    <w:rsid w:val="007D7955"/>
    <w:rsid w:val="007E183A"/>
    <w:rsid w:val="007E24F6"/>
    <w:rsid w:val="007E29E0"/>
    <w:rsid w:val="007E3962"/>
    <w:rsid w:val="007E4BDC"/>
    <w:rsid w:val="007E50EF"/>
    <w:rsid w:val="007F1C30"/>
    <w:rsid w:val="007F40BA"/>
    <w:rsid w:val="007F4A2D"/>
    <w:rsid w:val="007F4B40"/>
    <w:rsid w:val="007F5C8F"/>
    <w:rsid w:val="007F6D43"/>
    <w:rsid w:val="007F71C5"/>
    <w:rsid w:val="00803DA9"/>
    <w:rsid w:val="008065FA"/>
    <w:rsid w:val="00811A9A"/>
    <w:rsid w:val="00811DFB"/>
    <w:rsid w:val="00812D24"/>
    <w:rsid w:val="00813503"/>
    <w:rsid w:val="00815BD0"/>
    <w:rsid w:val="00821DA8"/>
    <w:rsid w:val="008227E4"/>
    <w:rsid w:val="00831178"/>
    <w:rsid w:val="00831267"/>
    <w:rsid w:val="0083143F"/>
    <w:rsid w:val="008315D1"/>
    <w:rsid w:val="00835183"/>
    <w:rsid w:val="008369FB"/>
    <w:rsid w:val="00837076"/>
    <w:rsid w:val="00844DAA"/>
    <w:rsid w:val="0084787A"/>
    <w:rsid w:val="008522CD"/>
    <w:rsid w:val="008532C7"/>
    <w:rsid w:val="0085368E"/>
    <w:rsid w:val="0085596F"/>
    <w:rsid w:val="0086042E"/>
    <w:rsid w:val="00860CF3"/>
    <w:rsid w:val="00860E27"/>
    <w:rsid w:val="00861B75"/>
    <w:rsid w:val="0086405E"/>
    <w:rsid w:val="00864E9C"/>
    <w:rsid w:val="00871FF6"/>
    <w:rsid w:val="0087224E"/>
    <w:rsid w:val="008723E8"/>
    <w:rsid w:val="008726A6"/>
    <w:rsid w:val="008730DA"/>
    <w:rsid w:val="0087482C"/>
    <w:rsid w:val="00874F90"/>
    <w:rsid w:val="008776F1"/>
    <w:rsid w:val="00877824"/>
    <w:rsid w:val="00880DF9"/>
    <w:rsid w:val="00883175"/>
    <w:rsid w:val="008841C9"/>
    <w:rsid w:val="0088706C"/>
    <w:rsid w:val="00887C2C"/>
    <w:rsid w:val="00893D10"/>
    <w:rsid w:val="008958DE"/>
    <w:rsid w:val="00896823"/>
    <w:rsid w:val="008A0E16"/>
    <w:rsid w:val="008A1831"/>
    <w:rsid w:val="008B3897"/>
    <w:rsid w:val="008B4C36"/>
    <w:rsid w:val="008C026C"/>
    <w:rsid w:val="008C0538"/>
    <w:rsid w:val="008C0FA5"/>
    <w:rsid w:val="008C3A74"/>
    <w:rsid w:val="008D25E1"/>
    <w:rsid w:val="008D5357"/>
    <w:rsid w:val="008D5E5E"/>
    <w:rsid w:val="008E65AA"/>
    <w:rsid w:val="008F107C"/>
    <w:rsid w:val="008F1F6D"/>
    <w:rsid w:val="008F5C6C"/>
    <w:rsid w:val="008F6555"/>
    <w:rsid w:val="008F65C4"/>
    <w:rsid w:val="00900F49"/>
    <w:rsid w:val="00903AAC"/>
    <w:rsid w:val="0090534D"/>
    <w:rsid w:val="00905433"/>
    <w:rsid w:val="009067CF"/>
    <w:rsid w:val="00912CB8"/>
    <w:rsid w:val="0091395C"/>
    <w:rsid w:val="009154C8"/>
    <w:rsid w:val="0091553C"/>
    <w:rsid w:val="00921152"/>
    <w:rsid w:val="0092204E"/>
    <w:rsid w:val="0092488D"/>
    <w:rsid w:val="009248D3"/>
    <w:rsid w:val="009258E1"/>
    <w:rsid w:val="0093053B"/>
    <w:rsid w:val="009305DA"/>
    <w:rsid w:val="009321D8"/>
    <w:rsid w:val="009327FF"/>
    <w:rsid w:val="00933F01"/>
    <w:rsid w:val="00934D59"/>
    <w:rsid w:val="009356C1"/>
    <w:rsid w:val="009367AD"/>
    <w:rsid w:val="009367E3"/>
    <w:rsid w:val="00937208"/>
    <w:rsid w:val="009373F5"/>
    <w:rsid w:val="00940622"/>
    <w:rsid w:val="00941618"/>
    <w:rsid w:val="009424D5"/>
    <w:rsid w:val="00943688"/>
    <w:rsid w:val="00943D4B"/>
    <w:rsid w:val="00944955"/>
    <w:rsid w:val="00944E2A"/>
    <w:rsid w:val="00950B00"/>
    <w:rsid w:val="009564DF"/>
    <w:rsid w:val="00957A18"/>
    <w:rsid w:val="00960749"/>
    <w:rsid w:val="00960991"/>
    <w:rsid w:val="00961F60"/>
    <w:rsid w:val="0096493F"/>
    <w:rsid w:val="00965BE8"/>
    <w:rsid w:val="00967B7E"/>
    <w:rsid w:val="00975F79"/>
    <w:rsid w:val="00977A65"/>
    <w:rsid w:val="00981C25"/>
    <w:rsid w:val="00982421"/>
    <w:rsid w:val="00982864"/>
    <w:rsid w:val="009840FC"/>
    <w:rsid w:val="009853E6"/>
    <w:rsid w:val="0098638B"/>
    <w:rsid w:val="0099003B"/>
    <w:rsid w:val="00993131"/>
    <w:rsid w:val="009A3838"/>
    <w:rsid w:val="009B3F71"/>
    <w:rsid w:val="009C00FC"/>
    <w:rsid w:val="009C2A0F"/>
    <w:rsid w:val="009C71A8"/>
    <w:rsid w:val="009C7387"/>
    <w:rsid w:val="009D051C"/>
    <w:rsid w:val="009D3E85"/>
    <w:rsid w:val="009D427A"/>
    <w:rsid w:val="009D4758"/>
    <w:rsid w:val="009D59F7"/>
    <w:rsid w:val="009D747D"/>
    <w:rsid w:val="009D7A32"/>
    <w:rsid w:val="009E04A4"/>
    <w:rsid w:val="009E0714"/>
    <w:rsid w:val="009E22D0"/>
    <w:rsid w:val="009E306C"/>
    <w:rsid w:val="009E5739"/>
    <w:rsid w:val="009E5A41"/>
    <w:rsid w:val="009E6DFD"/>
    <w:rsid w:val="009E7A4B"/>
    <w:rsid w:val="009F00FD"/>
    <w:rsid w:val="009F046F"/>
    <w:rsid w:val="009F1B91"/>
    <w:rsid w:val="009F466D"/>
    <w:rsid w:val="009F5E69"/>
    <w:rsid w:val="00A01F00"/>
    <w:rsid w:val="00A1090C"/>
    <w:rsid w:val="00A1168A"/>
    <w:rsid w:val="00A1257A"/>
    <w:rsid w:val="00A1471F"/>
    <w:rsid w:val="00A170B7"/>
    <w:rsid w:val="00A173E2"/>
    <w:rsid w:val="00A21316"/>
    <w:rsid w:val="00A23602"/>
    <w:rsid w:val="00A2397C"/>
    <w:rsid w:val="00A240E4"/>
    <w:rsid w:val="00A26BD4"/>
    <w:rsid w:val="00A3177F"/>
    <w:rsid w:val="00A33EA3"/>
    <w:rsid w:val="00A34C64"/>
    <w:rsid w:val="00A36143"/>
    <w:rsid w:val="00A37767"/>
    <w:rsid w:val="00A3799E"/>
    <w:rsid w:val="00A42599"/>
    <w:rsid w:val="00A425E7"/>
    <w:rsid w:val="00A443C4"/>
    <w:rsid w:val="00A44B38"/>
    <w:rsid w:val="00A44B49"/>
    <w:rsid w:val="00A467DA"/>
    <w:rsid w:val="00A5177D"/>
    <w:rsid w:val="00A52299"/>
    <w:rsid w:val="00A5343C"/>
    <w:rsid w:val="00A546A8"/>
    <w:rsid w:val="00A547AB"/>
    <w:rsid w:val="00A548EE"/>
    <w:rsid w:val="00A57D19"/>
    <w:rsid w:val="00A622B4"/>
    <w:rsid w:val="00A63FD6"/>
    <w:rsid w:val="00A70376"/>
    <w:rsid w:val="00A72E5D"/>
    <w:rsid w:val="00A75DB1"/>
    <w:rsid w:val="00A76473"/>
    <w:rsid w:val="00A776E8"/>
    <w:rsid w:val="00A80701"/>
    <w:rsid w:val="00A827C5"/>
    <w:rsid w:val="00A8286F"/>
    <w:rsid w:val="00A860BD"/>
    <w:rsid w:val="00A86CAA"/>
    <w:rsid w:val="00A92873"/>
    <w:rsid w:val="00A92F22"/>
    <w:rsid w:val="00A94BFA"/>
    <w:rsid w:val="00A94FAC"/>
    <w:rsid w:val="00A95975"/>
    <w:rsid w:val="00AA163F"/>
    <w:rsid w:val="00AA2382"/>
    <w:rsid w:val="00AA29C8"/>
    <w:rsid w:val="00AA4B30"/>
    <w:rsid w:val="00AA7459"/>
    <w:rsid w:val="00AB06EE"/>
    <w:rsid w:val="00AB268B"/>
    <w:rsid w:val="00AB3FE2"/>
    <w:rsid w:val="00AB541A"/>
    <w:rsid w:val="00AB6680"/>
    <w:rsid w:val="00AC3C79"/>
    <w:rsid w:val="00AC5199"/>
    <w:rsid w:val="00AC7163"/>
    <w:rsid w:val="00AD38A5"/>
    <w:rsid w:val="00AD42DC"/>
    <w:rsid w:val="00AD4585"/>
    <w:rsid w:val="00AD6B34"/>
    <w:rsid w:val="00AE05B0"/>
    <w:rsid w:val="00AE36D8"/>
    <w:rsid w:val="00AE4248"/>
    <w:rsid w:val="00AE658F"/>
    <w:rsid w:val="00AE7529"/>
    <w:rsid w:val="00AF0E1B"/>
    <w:rsid w:val="00AF11AA"/>
    <w:rsid w:val="00AF43BD"/>
    <w:rsid w:val="00AF6DCD"/>
    <w:rsid w:val="00AF6F08"/>
    <w:rsid w:val="00B0099E"/>
    <w:rsid w:val="00B02BC1"/>
    <w:rsid w:val="00B05298"/>
    <w:rsid w:val="00B12EC5"/>
    <w:rsid w:val="00B15D37"/>
    <w:rsid w:val="00B17B24"/>
    <w:rsid w:val="00B239B2"/>
    <w:rsid w:val="00B26A91"/>
    <w:rsid w:val="00B3095F"/>
    <w:rsid w:val="00B30F34"/>
    <w:rsid w:val="00B338B2"/>
    <w:rsid w:val="00B33DC2"/>
    <w:rsid w:val="00B34E5A"/>
    <w:rsid w:val="00B35444"/>
    <w:rsid w:val="00B35B3B"/>
    <w:rsid w:val="00B35CCC"/>
    <w:rsid w:val="00B427F7"/>
    <w:rsid w:val="00B42EAB"/>
    <w:rsid w:val="00B44CF6"/>
    <w:rsid w:val="00B472CA"/>
    <w:rsid w:val="00B47D37"/>
    <w:rsid w:val="00B50D02"/>
    <w:rsid w:val="00B51646"/>
    <w:rsid w:val="00B51E9E"/>
    <w:rsid w:val="00B520EA"/>
    <w:rsid w:val="00B5246C"/>
    <w:rsid w:val="00B54296"/>
    <w:rsid w:val="00B5501E"/>
    <w:rsid w:val="00B56FF1"/>
    <w:rsid w:val="00B57439"/>
    <w:rsid w:val="00B5744C"/>
    <w:rsid w:val="00B57F9F"/>
    <w:rsid w:val="00B60EBC"/>
    <w:rsid w:val="00B617BF"/>
    <w:rsid w:val="00B6271E"/>
    <w:rsid w:val="00B642D1"/>
    <w:rsid w:val="00B665EE"/>
    <w:rsid w:val="00B7092E"/>
    <w:rsid w:val="00B747FF"/>
    <w:rsid w:val="00B87A28"/>
    <w:rsid w:val="00B87EBC"/>
    <w:rsid w:val="00B90082"/>
    <w:rsid w:val="00B9121E"/>
    <w:rsid w:val="00B91A5E"/>
    <w:rsid w:val="00B9258D"/>
    <w:rsid w:val="00B94FE7"/>
    <w:rsid w:val="00B950A4"/>
    <w:rsid w:val="00B97719"/>
    <w:rsid w:val="00BA0399"/>
    <w:rsid w:val="00BA26EB"/>
    <w:rsid w:val="00BA3599"/>
    <w:rsid w:val="00BA3F37"/>
    <w:rsid w:val="00BA577D"/>
    <w:rsid w:val="00BB5A1F"/>
    <w:rsid w:val="00BB7C27"/>
    <w:rsid w:val="00BC00F3"/>
    <w:rsid w:val="00BC1FA4"/>
    <w:rsid w:val="00BC2F20"/>
    <w:rsid w:val="00BC3DDA"/>
    <w:rsid w:val="00BC5F06"/>
    <w:rsid w:val="00BC7902"/>
    <w:rsid w:val="00BD15C0"/>
    <w:rsid w:val="00BD243F"/>
    <w:rsid w:val="00BD28A1"/>
    <w:rsid w:val="00BD36EA"/>
    <w:rsid w:val="00BD3FE1"/>
    <w:rsid w:val="00BD58CB"/>
    <w:rsid w:val="00BD7C08"/>
    <w:rsid w:val="00BE161C"/>
    <w:rsid w:val="00BE1A2F"/>
    <w:rsid w:val="00BF00EA"/>
    <w:rsid w:val="00BF0194"/>
    <w:rsid w:val="00BF1120"/>
    <w:rsid w:val="00BF4230"/>
    <w:rsid w:val="00BF5E71"/>
    <w:rsid w:val="00BF6331"/>
    <w:rsid w:val="00BF6835"/>
    <w:rsid w:val="00BF7432"/>
    <w:rsid w:val="00C03C21"/>
    <w:rsid w:val="00C05BD6"/>
    <w:rsid w:val="00C05CE5"/>
    <w:rsid w:val="00C06728"/>
    <w:rsid w:val="00C132C9"/>
    <w:rsid w:val="00C13CFC"/>
    <w:rsid w:val="00C14D41"/>
    <w:rsid w:val="00C154FF"/>
    <w:rsid w:val="00C15660"/>
    <w:rsid w:val="00C17187"/>
    <w:rsid w:val="00C1718F"/>
    <w:rsid w:val="00C21CA7"/>
    <w:rsid w:val="00C236EA"/>
    <w:rsid w:val="00C23EFF"/>
    <w:rsid w:val="00C25005"/>
    <w:rsid w:val="00C36052"/>
    <w:rsid w:val="00C372AC"/>
    <w:rsid w:val="00C4053D"/>
    <w:rsid w:val="00C41429"/>
    <w:rsid w:val="00C42F00"/>
    <w:rsid w:val="00C45A50"/>
    <w:rsid w:val="00C45BDA"/>
    <w:rsid w:val="00C47BAE"/>
    <w:rsid w:val="00C47F66"/>
    <w:rsid w:val="00C5139D"/>
    <w:rsid w:val="00C52DB0"/>
    <w:rsid w:val="00C56593"/>
    <w:rsid w:val="00C62208"/>
    <w:rsid w:val="00C64770"/>
    <w:rsid w:val="00C65E31"/>
    <w:rsid w:val="00C70514"/>
    <w:rsid w:val="00C7354A"/>
    <w:rsid w:val="00C7459F"/>
    <w:rsid w:val="00C747D5"/>
    <w:rsid w:val="00C74823"/>
    <w:rsid w:val="00C76A39"/>
    <w:rsid w:val="00C82887"/>
    <w:rsid w:val="00C82965"/>
    <w:rsid w:val="00C870A9"/>
    <w:rsid w:val="00C9097E"/>
    <w:rsid w:val="00C90F65"/>
    <w:rsid w:val="00C952BB"/>
    <w:rsid w:val="00C95D5F"/>
    <w:rsid w:val="00C95F93"/>
    <w:rsid w:val="00C970FD"/>
    <w:rsid w:val="00C973A6"/>
    <w:rsid w:val="00CA047D"/>
    <w:rsid w:val="00CA3A2E"/>
    <w:rsid w:val="00CA6A62"/>
    <w:rsid w:val="00CA6BD7"/>
    <w:rsid w:val="00CB0916"/>
    <w:rsid w:val="00CB3E88"/>
    <w:rsid w:val="00CB7349"/>
    <w:rsid w:val="00CC300C"/>
    <w:rsid w:val="00CC3EF7"/>
    <w:rsid w:val="00CC6701"/>
    <w:rsid w:val="00CD1188"/>
    <w:rsid w:val="00CD18BB"/>
    <w:rsid w:val="00CD2A8A"/>
    <w:rsid w:val="00CD4514"/>
    <w:rsid w:val="00CD4F7C"/>
    <w:rsid w:val="00CD5AC9"/>
    <w:rsid w:val="00CD604E"/>
    <w:rsid w:val="00CE00C0"/>
    <w:rsid w:val="00CE1532"/>
    <w:rsid w:val="00CE1D69"/>
    <w:rsid w:val="00CE24C8"/>
    <w:rsid w:val="00CE364A"/>
    <w:rsid w:val="00CE5222"/>
    <w:rsid w:val="00CE6264"/>
    <w:rsid w:val="00CE6E48"/>
    <w:rsid w:val="00CF0D25"/>
    <w:rsid w:val="00CF18CA"/>
    <w:rsid w:val="00CF36CC"/>
    <w:rsid w:val="00CF53A2"/>
    <w:rsid w:val="00CF5ABC"/>
    <w:rsid w:val="00CF6304"/>
    <w:rsid w:val="00CF7010"/>
    <w:rsid w:val="00D00FED"/>
    <w:rsid w:val="00D04657"/>
    <w:rsid w:val="00D0515E"/>
    <w:rsid w:val="00D06345"/>
    <w:rsid w:val="00D13CA8"/>
    <w:rsid w:val="00D14F55"/>
    <w:rsid w:val="00D15F0F"/>
    <w:rsid w:val="00D15F71"/>
    <w:rsid w:val="00D15FF7"/>
    <w:rsid w:val="00D17C52"/>
    <w:rsid w:val="00D211C0"/>
    <w:rsid w:val="00D223FD"/>
    <w:rsid w:val="00D22F2E"/>
    <w:rsid w:val="00D23CDC"/>
    <w:rsid w:val="00D26DA5"/>
    <w:rsid w:val="00D2778F"/>
    <w:rsid w:val="00D31C2B"/>
    <w:rsid w:val="00D33648"/>
    <w:rsid w:val="00D368CA"/>
    <w:rsid w:val="00D37FC5"/>
    <w:rsid w:val="00D40207"/>
    <w:rsid w:val="00D4271C"/>
    <w:rsid w:val="00D4432F"/>
    <w:rsid w:val="00D463EC"/>
    <w:rsid w:val="00D46DFB"/>
    <w:rsid w:val="00D51131"/>
    <w:rsid w:val="00D51B9D"/>
    <w:rsid w:val="00D5278C"/>
    <w:rsid w:val="00D53AAF"/>
    <w:rsid w:val="00D53DE2"/>
    <w:rsid w:val="00D53F9D"/>
    <w:rsid w:val="00D5682B"/>
    <w:rsid w:val="00D57E83"/>
    <w:rsid w:val="00D607C2"/>
    <w:rsid w:val="00D60CB3"/>
    <w:rsid w:val="00D639E0"/>
    <w:rsid w:val="00D64336"/>
    <w:rsid w:val="00D64A9A"/>
    <w:rsid w:val="00D653BC"/>
    <w:rsid w:val="00D666E7"/>
    <w:rsid w:val="00D6718F"/>
    <w:rsid w:val="00D72D86"/>
    <w:rsid w:val="00D745B5"/>
    <w:rsid w:val="00D75831"/>
    <w:rsid w:val="00D80CC6"/>
    <w:rsid w:val="00D81AD7"/>
    <w:rsid w:val="00D8251D"/>
    <w:rsid w:val="00D8282E"/>
    <w:rsid w:val="00D846D1"/>
    <w:rsid w:val="00D851CD"/>
    <w:rsid w:val="00D8574B"/>
    <w:rsid w:val="00D86751"/>
    <w:rsid w:val="00D92929"/>
    <w:rsid w:val="00D92FC0"/>
    <w:rsid w:val="00D96405"/>
    <w:rsid w:val="00D9760A"/>
    <w:rsid w:val="00DA010F"/>
    <w:rsid w:val="00DA14C5"/>
    <w:rsid w:val="00DA2074"/>
    <w:rsid w:val="00DA2E42"/>
    <w:rsid w:val="00DA4AFE"/>
    <w:rsid w:val="00DA63AF"/>
    <w:rsid w:val="00DA7A1D"/>
    <w:rsid w:val="00DB1231"/>
    <w:rsid w:val="00DB23B7"/>
    <w:rsid w:val="00DB2614"/>
    <w:rsid w:val="00DB5065"/>
    <w:rsid w:val="00DB6B11"/>
    <w:rsid w:val="00DB709D"/>
    <w:rsid w:val="00DB7474"/>
    <w:rsid w:val="00DC1F65"/>
    <w:rsid w:val="00DC3E55"/>
    <w:rsid w:val="00DC43AC"/>
    <w:rsid w:val="00DC4DA9"/>
    <w:rsid w:val="00DC59B2"/>
    <w:rsid w:val="00DC723D"/>
    <w:rsid w:val="00DD0EA6"/>
    <w:rsid w:val="00DD0EE1"/>
    <w:rsid w:val="00DD15E9"/>
    <w:rsid w:val="00DD1D29"/>
    <w:rsid w:val="00DD46D0"/>
    <w:rsid w:val="00DE0F5D"/>
    <w:rsid w:val="00DE1944"/>
    <w:rsid w:val="00DE36D0"/>
    <w:rsid w:val="00DE4BAD"/>
    <w:rsid w:val="00DE7E09"/>
    <w:rsid w:val="00DF27B6"/>
    <w:rsid w:val="00DF4389"/>
    <w:rsid w:val="00DF58FD"/>
    <w:rsid w:val="00DF59A6"/>
    <w:rsid w:val="00DF5F7A"/>
    <w:rsid w:val="00DF5FBE"/>
    <w:rsid w:val="00DF69B6"/>
    <w:rsid w:val="00DF7E22"/>
    <w:rsid w:val="00E02A85"/>
    <w:rsid w:val="00E03B9F"/>
    <w:rsid w:val="00E040FB"/>
    <w:rsid w:val="00E049A9"/>
    <w:rsid w:val="00E12679"/>
    <w:rsid w:val="00E127E5"/>
    <w:rsid w:val="00E12AD5"/>
    <w:rsid w:val="00E12F13"/>
    <w:rsid w:val="00E147C1"/>
    <w:rsid w:val="00E16AEA"/>
    <w:rsid w:val="00E20444"/>
    <w:rsid w:val="00E20BA7"/>
    <w:rsid w:val="00E2435D"/>
    <w:rsid w:val="00E24AB0"/>
    <w:rsid w:val="00E269D5"/>
    <w:rsid w:val="00E30CAB"/>
    <w:rsid w:val="00E30DF4"/>
    <w:rsid w:val="00E31E82"/>
    <w:rsid w:val="00E32265"/>
    <w:rsid w:val="00E33A52"/>
    <w:rsid w:val="00E356B4"/>
    <w:rsid w:val="00E36229"/>
    <w:rsid w:val="00E36FEF"/>
    <w:rsid w:val="00E40790"/>
    <w:rsid w:val="00E40D7F"/>
    <w:rsid w:val="00E40FE6"/>
    <w:rsid w:val="00E41D80"/>
    <w:rsid w:val="00E44268"/>
    <w:rsid w:val="00E45E6C"/>
    <w:rsid w:val="00E518C9"/>
    <w:rsid w:val="00E52175"/>
    <w:rsid w:val="00E532CA"/>
    <w:rsid w:val="00E5356A"/>
    <w:rsid w:val="00E6046B"/>
    <w:rsid w:val="00E613F6"/>
    <w:rsid w:val="00E65CC1"/>
    <w:rsid w:val="00E65F0E"/>
    <w:rsid w:val="00E66954"/>
    <w:rsid w:val="00E66955"/>
    <w:rsid w:val="00E70B1E"/>
    <w:rsid w:val="00E745A2"/>
    <w:rsid w:val="00E7688B"/>
    <w:rsid w:val="00E823FA"/>
    <w:rsid w:val="00E8588E"/>
    <w:rsid w:val="00E85D06"/>
    <w:rsid w:val="00E85E5E"/>
    <w:rsid w:val="00E87240"/>
    <w:rsid w:val="00E90580"/>
    <w:rsid w:val="00E91A38"/>
    <w:rsid w:val="00E95218"/>
    <w:rsid w:val="00E958BE"/>
    <w:rsid w:val="00E96E87"/>
    <w:rsid w:val="00EA0276"/>
    <w:rsid w:val="00EA1E4A"/>
    <w:rsid w:val="00EA2302"/>
    <w:rsid w:val="00EA4819"/>
    <w:rsid w:val="00EB1143"/>
    <w:rsid w:val="00EB1D31"/>
    <w:rsid w:val="00EB20F9"/>
    <w:rsid w:val="00EB331C"/>
    <w:rsid w:val="00EB53D4"/>
    <w:rsid w:val="00EB5FAF"/>
    <w:rsid w:val="00EB7951"/>
    <w:rsid w:val="00ED53D2"/>
    <w:rsid w:val="00ED6ED3"/>
    <w:rsid w:val="00EE0052"/>
    <w:rsid w:val="00EE0F65"/>
    <w:rsid w:val="00EE1BFE"/>
    <w:rsid w:val="00EE611E"/>
    <w:rsid w:val="00EF5B43"/>
    <w:rsid w:val="00EF6182"/>
    <w:rsid w:val="00EF6976"/>
    <w:rsid w:val="00EF74DE"/>
    <w:rsid w:val="00F0048B"/>
    <w:rsid w:val="00F00D20"/>
    <w:rsid w:val="00F03586"/>
    <w:rsid w:val="00F05858"/>
    <w:rsid w:val="00F05A88"/>
    <w:rsid w:val="00F06F22"/>
    <w:rsid w:val="00F11526"/>
    <w:rsid w:val="00F118C1"/>
    <w:rsid w:val="00F12FD0"/>
    <w:rsid w:val="00F15144"/>
    <w:rsid w:val="00F151B1"/>
    <w:rsid w:val="00F151E5"/>
    <w:rsid w:val="00F16C09"/>
    <w:rsid w:val="00F1760F"/>
    <w:rsid w:val="00F208D5"/>
    <w:rsid w:val="00F22841"/>
    <w:rsid w:val="00F232CB"/>
    <w:rsid w:val="00F232E3"/>
    <w:rsid w:val="00F2590E"/>
    <w:rsid w:val="00F300BB"/>
    <w:rsid w:val="00F309F0"/>
    <w:rsid w:val="00F32631"/>
    <w:rsid w:val="00F33A80"/>
    <w:rsid w:val="00F40622"/>
    <w:rsid w:val="00F413BB"/>
    <w:rsid w:val="00F414AD"/>
    <w:rsid w:val="00F41BAA"/>
    <w:rsid w:val="00F42DC7"/>
    <w:rsid w:val="00F444C4"/>
    <w:rsid w:val="00F45649"/>
    <w:rsid w:val="00F4628E"/>
    <w:rsid w:val="00F46888"/>
    <w:rsid w:val="00F46B13"/>
    <w:rsid w:val="00F5060A"/>
    <w:rsid w:val="00F5205C"/>
    <w:rsid w:val="00F539C4"/>
    <w:rsid w:val="00F53D46"/>
    <w:rsid w:val="00F54308"/>
    <w:rsid w:val="00F57D9D"/>
    <w:rsid w:val="00F61905"/>
    <w:rsid w:val="00F640CE"/>
    <w:rsid w:val="00F65B39"/>
    <w:rsid w:val="00F71A2D"/>
    <w:rsid w:val="00F71DA7"/>
    <w:rsid w:val="00F72C93"/>
    <w:rsid w:val="00F731DA"/>
    <w:rsid w:val="00F74191"/>
    <w:rsid w:val="00F75185"/>
    <w:rsid w:val="00F76928"/>
    <w:rsid w:val="00F83A05"/>
    <w:rsid w:val="00F84972"/>
    <w:rsid w:val="00F855DE"/>
    <w:rsid w:val="00F95ADB"/>
    <w:rsid w:val="00FA19B3"/>
    <w:rsid w:val="00FA58AE"/>
    <w:rsid w:val="00FA6259"/>
    <w:rsid w:val="00FB04A7"/>
    <w:rsid w:val="00FB1170"/>
    <w:rsid w:val="00FB34B1"/>
    <w:rsid w:val="00FB5442"/>
    <w:rsid w:val="00FB6EE8"/>
    <w:rsid w:val="00FB7484"/>
    <w:rsid w:val="00FC0C15"/>
    <w:rsid w:val="00FC27CA"/>
    <w:rsid w:val="00FC28E0"/>
    <w:rsid w:val="00FC422E"/>
    <w:rsid w:val="00FC4B9C"/>
    <w:rsid w:val="00FC782B"/>
    <w:rsid w:val="00FD4D71"/>
    <w:rsid w:val="00FD6587"/>
    <w:rsid w:val="00FD7CEB"/>
    <w:rsid w:val="00FE1786"/>
    <w:rsid w:val="00FE2850"/>
    <w:rsid w:val="00FE4B4E"/>
    <w:rsid w:val="00FE63E7"/>
    <w:rsid w:val="00FE718E"/>
    <w:rsid w:val="00FE7BEA"/>
    <w:rsid w:val="00FF3833"/>
    <w:rsid w:val="00FF74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BBA8FE-A7A4-47FD-8E60-ED4F1D8F6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CC5"/>
    <w:pPr>
      <w:spacing w:line="360" w:lineRule="auto"/>
      <w:ind w:firstLine="720"/>
      <w:jc w:val="both"/>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DD15E9"/>
    <w:pPr>
      <w:keepNext/>
      <w:keepLines/>
      <w:numPr>
        <w:ilvl w:val="1"/>
        <w:numId w:val="1"/>
      </w:numPr>
      <w:spacing w:before="200" w:after="120"/>
      <w:ind w:left="567" w:hanging="567"/>
      <w:outlineLvl w:val="1"/>
    </w:pPr>
    <w:rPr>
      <w:rFonts w:eastAsiaTheme="majorEastAsia" w:cstheme="majorBidi"/>
      <w:b/>
      <w:bCs/>
      <w:szCs w:val="26"/>
      <w:lang w:val="en-US"/>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E30CAB"/>
    <w:pPr>
      <w:keepNext/>
      <w:keepLines/>
      <w:numPr>
        <w:ilvl w:val="3"/>
        <w:numId w:val="1"/>
      </w:numPr>
      <w:spacing w:before="12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F151E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DD15E9"/>
    <w:rPr>
      <w:rFonts w:ascii="Times New Roman" w:eastAsiaTheme="majorEastAsia" w:hAnsi="Times New Roman" w:cstheme="majorBidi"/>
      <w:b/>
      <w:bCs/>
      <w:sz w:val="26"/>
      <w:szCs w:val="26"/>
      <w:lang w:val="en-US"/>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30CAB"/>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5139D"/>
    <w:pPr>
      <w:tabs>
        <w:tab w:val="left" w:pos="993"/>
        <w:tab w:val="right" w:leader="dot" w:pos="8777"/>
      </w:tabs>
      <w:spacing w:after="100"/>
      <w:ind w:left="260" w:firstLine="166"/>
    </w:pPr>
  </w:style>
  <w:style w:type="paragraph" w:styleId="TOC1">
    <w:name w:val="toc 1"/>
    <w:basedOn w:val="Normal"/>
    <w:next w:val="Normal"/>
    <w:autoRedefine/>
    <w:uiPriority w:val="39"/>
    <w:unhideWhenUsed/>
    <w:rsid w:val="00C5139D"/>
    <w:pPr>
      <w:tabs>
        <w:tab w:val="left" w:pos="1418"/>
        <w:tab w:val="right" w:leader="dot" w:pos="8777"/>
      </w:tabs>
      <w:spacing w:after="100"/>
      <w:ind w:firstLine="0"/>
    </w:pPr>
    <w:rPr>
      <w:b/>
      <w:noProof/>
    </w:rPr>
  </w:style>
  <w:style w:type="paragraph" w:styleId="TOC3">
    <w:name w:val="toc 3"/>
    <w:basedOn w:val="Normal"/>
    <w:next w:val="Normal"/>
    <w:autoRedefine/>
    <w:uiPriority w:val="39"/>
    <w:unhideWhenUsed/>
    <w:rsid w:val="00C5139D"/>
    <w:pPr>
      <w:tabs>
        <w:tab w:val="left" w:pos="1560"/>
        <w:tab w:val="right" w:leader="dot" w:pos="8777"/>
      </w:tabs>
      <w:spacing w:after="100"/>
      <w:ind w:left="520" w:firstLine="331"/>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Heading5Char">
    <w:name w:val="Heading 5 Char"/>
    <w:basedOn w:val="DefaultParagraphFont"/>
    <w:link w:val="Heading5"/>
    <w:uiPriority w:val="9"/>
    <w:semiHidden/>
    <w:rsid w:val="00F151E5"/>
    <w:rPr>
      <w:rFonts w:asciiTheme="majorHAnsi" w:eastAsiaTheme="majorEastAsia" w:hAnsiTheme="majorHAnsi" w:cstheme="majorBidi"/>
      <w:color w:val="365F91" w:themeColor="accent1" w:themeShade="BF"/>
      <w:sz w:val="26"/>
    </w:rPr>
  </w:style>
  <w:style w:type="paragraph" w:customStyle="1" w:styleId="TableHeader">
    <w:name w:val="Table Header"/>
    <w:basedOn w:val="Normal"/>
    <w:link w:val="TableHeaderChar"/>
    <w:qFormat/>
    <w:rsid w:val="004F2A41"/>
    <w:pPr>
      <w:spacing w:before="120" w:line="240" w:lineRule="auto"/>
      <w:jc w:val="center"/>
    </w:pPr>
    <w:rPr>
      <w:rFonts w:eastAsiaTheme="minorEastAsia" w:cs="Times New Roman"/>
      <w:b/>
      <w:szCs w:val="26"/>
      <w:lang w:val="fr-FR"/>
    </w:rPr>
  </w:style>
  <w:style w:type="character" w:customStyle="1" w:styleId="TableHeaderChar">
    <w:name w:val="Table Header Char"/>
    <w:basedOn w:val="DefaultParagraphFont"/>
    <w:link w:val="TableHeader"/>
    <w:rsid w:val="004F2A41"/>
    <w:rPr>
      <w:rFonts w:ascii="Times New Roman" w:eastAsiaTheme="minorEastAsia" w:hAnsi="Times New Roman" w:cs="Times New Roman"/>
      <w:b/>
      <w:sz w:val="26"/>
      <w:szCs w:val="26"/>
      <w:lang w:val="fr-FR"/>
    </w:rPr>
  </w:style>
  <w:style w:type="paragraph" w:customStyle="1" w:styleId="List1">
    <w:name w:val="List1"/>
    <w:basedOn w:val="ListParagraph"/>
    <w:link w:val="List1Char"/>
    <w:qFormat/>
    <w:rsid w:val="004F2A41"/>
    <w:pPr>
      <w:numPr>
        <w:numId w:val="4"/>
      </w:numPr>
      <w:spacing w:after="120" w:line="360" w:lineRule="auto"/>
    </w:pPr>
    <w:rPr>
      <w:rFonts w:eastAsiaTheme="minorEastAsia"/>
      <w:lang w:val="fr-FR"/>
    </w:rPr>
  </w:style>
  <w:style w:type="character" w:customStyle="1" w:styleId="List1Char">
    <w:name w:val="List1 Char"/>
    <w:basedOn w:val="DefaultParagraphFont"/>
    <w:link w:val="List1"/>
    <w:rsid w:val="004F2A41"/>
    <w:rPr>
      <w:rFonts w:ascii="Times New Roman" w:eastAsiaTheme="minorEastAsia" w:hAnsi="Times New Roman" w:cs="Times New Roman"/>
      <w:sz w:val="26"/>
      <w:szCs w:val="26"/>
      <w:lang w:val="fr-FR"/>
    </w:rPr>
  </w:style>
  <w:style w:type="paragraph" w:customStyle="1" w:styleId="Caption1">
    <w:name w:val="Caption1"/>
    <w:basedOn w:val="Normal"/>
    <w:link w:val="Caption1Char"/>
    <w:qFormat/>
    <w:rsid w:val="004F2A41"/>
    <w:pPr>
      <w:jc w:val="center"/>
    </w:pPr>
    <w:rPr>
      <w:rFonts w:eastAsia="Calibri" w:cs="Times New Roman"/>
      <w:b/>
      <w:lang w:val="en-US"/>
    </w:rPr>
  </w:style>
  <w:style w:type="character" w:customStyle="1" w:styleId="Caption1Char">
    <w:name w:val="Caption1 Char"/>
    <w:link w:val="Caption1"/>
    <w:rsid w:val="004F2A41"/>
    <w:rPr>
      <w:rFonts w:ascii="Times New Roman" w:eastAsia="Calibri" w:hAnsi="Times New Roman" w:cs="Times New Roman"/>
      <w:b/>
      <w:sz w:val="26"/>
      <w:lang w:val="en-US"/>
    </w:rPr>
  </w:style>
  <w:style w:type="paragraph" w:customStyle="1" w:styleId="Caption11">
    <w:name w:val="Caption 11"/>
    <w:basedOn w:val="Caption"/>
    <w:qFormat/>
    <w:rsid w:val="00F45649"/>
    <w:pPr>
      <w:spacing w:before="240" w:after="120"/>
      <w:ind w:firstLine="0"/>
    </w:pPr>
    <w:rPr>
      <w:rFonts w:cs="Times New Roman"/>
      <w:b/>
      <w:noProof/>
      <w:szCs w:val="26"/>
      <w:lang w:val="en-US"/>
    </w:rPr>
  </w:style>
  <w:style w:type="paragraph" w:customStyle="1" w:styleId="figurecaption">
    <w:name w:val="figurecaption"/>
    <w:basedOn w:val="Normal"/>
    <w:next w:val="Normal"/>
    <w:rsid w:val="00436BC1"/>
    <w:pPr>
      <w:keepLines/>
      <w:overflowPunct w:val="0"/>
      <w:autoSpaceDE w:val="0"/>
      <w:autoSpaceDN w:val="0"/>
      <w:adjustRightInd w:val="0"/>
      <w:spacing w:before="120" w:after="240" w:line="220" w:lineRule="atLeast"/>
      <w:jc w:val="center"/>
      <w:textAlignment w:val="baseline"/>
    </w:pPr>
    <w:rPr>
      <w:rFonts w:eastAsia="Times New Roman" w:cs="Times New Roman"/>
      <w:sz w:val="18"/>
      <w:szCs w:val="20"/>
      <w:lang w:val="en-US" w:eastAsia="de-DE"/>
    </w:rPr>
  </w:style>
  <w:style w:type="character" w:customStyle="1" w:styleId="heading40">
    <w:name w:val="heading4"/>
    <w:basedOn w:val="DefaultParagraphFont"/>
    <w:rsid w:val="00B17B24"/>
    <w:rPr>
      <w:i/>
    </w:rPr>
  </w:style>
  <w:style w:type="paragraph" w:customStyle="1" w:styleId="TLTK">
    <w:name w:val="TLTK"/>
    <w:basedOn w:val="Normal"/>
    <w:link w:val="TLTKChar"/>
    <w:qFormat/>
    <w:rsid w:val="007F40BA"/>
    <w:rPr>
      <w:rFonts w:cs="Times New Roman"/>
      <w:szCs w:val="26"/>
      <w:lang w:val="fr-FR"/>
    </w:rPr>
  </w:style>
  <w:style w:type="character" w:customStyle="1" w:styleId="TLTKChar">
    <w:name w:val="TLTK Char"/>
    <w:basedOn w:val="DefaultParagraphFont"/>
    <w:link w:val="TLTK"/>
    <w:rsid w:val="007F40BA"/>
    <w:rPr>
      <w:rFonts w:ascii="Times New Roman" w:hAnsi="Times New Roman" w:cs="Times New Roman"/>
      <w:sz w:val="26"/>
      <w:szCs w:val="26"/>
      <w:lang w:val="fr-FR"/>
    </w:rPr>
  </w:style>
  <w:style w:type="paragraph" w:customStyle="1" w:styleId="referenceitem">
    <w:name w:val="referenceitem"/>
    <w:basedOn w:val="Normal"/>
    <w:rsid w:val="007F40BA"/>
    <w:pPr>
      <w:numPr>
        <w:numId w:val="8"/>
      </w:numPr>
      <w:overflowPunct w:val="0"/>
      <w:autoSpaceDE w:val="0"/>
      <w:autoSpaceDN w:val="0"/>
      <w:adjustRightInd w:val="0"/>
      <w:spacing w:after="0" w:line="220" w:lineRule="atLeast"/>
      <w:textAlignment w:val="baseline"/>
    </w:pPr>
    <w:rPr>
      <w:rFonts w:eastAsia="Times New Roman" w:cs="Times New Roman"/>
      <w:sz w:val="18"/>
      <w:szCs w:val="20"/>
      <w:lang w:val="en-US" w:eastAsia="de-DE"/>
    </w:rPr>
  </w:style>
  <w:style w:type="numbering" w:customStyle="1" w:styleId="referencelist">
    <w:name w:val="referencelist"/>
    <w:basedOn w:val="NoList"/>
    <w:semiHidden/>
    <w:rsid w:val="007F40BA"/>
    <w:pPr>
      <w:numPr>
        <w:numId w:val="8"/>
      </w:numPr>
    </w:pPr>
  </w:style>
  <w:style w:type="character" w:customStyle="1" w:styleId="st">
    <w:name w:val="st"/>
    <w:basedOn w:val="DefaultParagraphFont"/>
    <w:rsid w:val="007F40BA"/>
  </w:style>
  <w:style w:type="character" w:customStyle="1" w:styleId="e-mail">
    <w:name w:val="e-mail"/>
    <w:basedOn w:val="DefaultParagraphFont"/>
    <w:rsid w:val="007D6B4E"/>
    <w:rPr>
      <w:rFonts w:ascii="Courier" w:hAnsi="Courier"/>
      <w:noProof/>
      <w:spacing w:val="-6"/>
      <w:lang w:val="en-US"/>
    </w:rPr>
  </w:style>
  <w:style w:type="character" w:styleId="Emphasis">
    <w:name w:val="Emphasis"/>
    <w:basedOn w:val="DefaultParagraphFont"/>
    <w:uiPriority w:val="20"/>
    <w:qFormat/>
    <w:rsid w:val="00DB2614"/>
    <w:rPr>
      <w:i/>
      <w:iCs/>
    </w:rPr>
  </w:style>
  <w:style w:type="character" w:styleId="FollowedHyperlink">
    <w:name w:val="FollowedHyperlink"/>
    <w:basedOn w:val="DefaultParagraphFont"/>
    <w:uiPriority w:val="99"/>
    <w:semiHidden/>
    <w:unhideWhenUsed/>
    <w:rsid w:val="00D00FED"/>
    <w:rPr>
      <w:color w:val="800080" w:themeColor="followedHyperlink"/>
      <w:u w:val="single"/>
    </w:rPr>
  </w:style>
  <w:style w:type="paragraph" w:styleId="NoSpacing">
    <w:name w:val="No Spacing"/>
    <w:link w:val="NoSpacingChar"/>
    <w:uiPriority w:val="1"/>
    <w:qFormat/>
    <w:rsid w:val="00D72D8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72D86"/>
    <w:rPr>
      <w:rFonts w:eastAsiaTheme="minorEastAsia"/>
      <w:lang w:val="en-US"/>
    </w:rPr>
  </w:style>
  <w:style w:type="table" w:styleId="GridTable7Colorful">
    <w:name w:val="Grid Table 7 Colorful"/>
    <w:basedOn w:val="TableNormal"/>
    <w:uiPriority w:val="52"/>
    <w:rsid w:val="00763893"/>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evision">
    <w:name w:val="Revision"/>
    <w:hidden/>
    <w:uiPriority w:val="99"/>
    <w:semiHidden/>
    <w:rsid w:val="00D92FC0"/>
    <w:pPr>
      <w:spacing w:after="0" w:line="240" w:lineRule="auto"/>
    </w:pPr>
    <w:rPr>
      <w:rFonts w:ascii="Times New Roman" w:hAnsi="Times New Roman"/>
      <w:sz w:val="26"/>
    </w:rPr>
  </w:style>
  <w:style w:type="paragraph" w:styleId="FootnoteText">
    <w:name w:val="footnote text"/>
    <w:basedOn w:val="Normal"/>
    <w:link w:val="FootnoteTextChar"/>
    <w:uiPriority w:val="99"/>
    <w:semiHidden/>
    <w:unhideWhenUsed/>
    <w:rsid w:val="00E518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18C9"/>
    <w:rPr>
      <w:rFonts w:ascii="Times New Roman" w:hAnsi="Times New Roman"/>
      <w:sz w:val="20"/>
      <w:szCs w:val="20"/>
    </w:rPr>
  </w:style>
  <w:style w:type="character" w:styleId="FootnoteReference">
    <w:name w:val="footnote reference"/>
    <w:basedOn w:val="DefaultParagraphFont"/>
    <w:uiPriority w:val="99"/>
    <w:semiHidden/>
    <w:unhideWhenUsed/>
    <w:rsid w:val="00E518C9"/>
    <w:rPr>
      <w:vertAlign w:val="superscript"/>
    </w:rPr>
  </w:style>
  <w:style w:type="character" w:customStyle="1" w:styleId="ListParagraphChar">
    <w:name w:val="List Paragraph Char"/>
    <w:basedOn w:val="DefaultParagraphFont"/>
    <w:link w:val="ListParagraph"/>
    <w:uiPriority w:val="34"/>
    <w:rsid w:val="00F444C4"/>
    <w:rPr>
      <w:rFonts w:ascii="Times New Roman" w:hAnsi="Times New Roman" w:cs="Times New Roman"/>
      <w:sz w:val="26"/>
      <w:szCs w:val="26"/>
      <w:lang w:val="en-US"/>
    </w:rPr>
  </w:style>
  <w:style w:type="paragraph" w:styleId="Subtitle">
    <w:name w:val="Subtitle"/>
    <w:basedOn w:val="Normal"/>
    <w:next w:val="Normal"/>
    <w:link w:val="SubtitleChar"/>
    <w:uiPriority w:val="11"/>
    <w:qFormat/>
    <w:rsid w:val="002067A5"/>
    <w:pPr>
      <w:numPr>
        <w:ilvl w:val="1"/>
      </w:numPr>
      <w:spacing w:before="240" w:after="240"/>
      <w:ind w:firstLine="142"/>
    </w:pPr>
    <w:rPr>
      <w:rFonts w:eastAsiaTheme="minorEastAsia" w:cs="Times New Roman"/>
      <w:color w:val="5A5A5A" w:themeColor="text1" w:themeTint="A5"/>
      <w:spacing w:val="15"/>
      <w:szCs w:val="26"/>
    </w:rPr>
  </w:style>
  <w:style w:type="character" w:customStyle="1" w:styleId="SubtitleChar">
    <w:name w:val="Subtitle Char"/>
    <w:basedOn w:val="DefaultParagraphFont"/>
    <w:link w:val="Subtitle"/>
    <w:uiPriority w:val="11"/>
    <w:rsid w:val="002067A5"/>
    <w:rPr>
      <w:rFonts w:ascii="Times New Roman" w:eastAsiaTheme="minorEastAsia" w:hAnsi="Times New Roman" w:cs="Times New Roman"/>
      <w:color w:val="5A5A5A" w:themeColor="text1" w:themeTint="A5"/>
      <w:spacing w:val="15"/>
      <w:sz w:val="26"/>
      <w:szCs w:val="26"/>
    </w:rPr>
  </w:style>
  <w:style w:type="paragraph" w:customStyle="1" w:styleId="L111">
    <w:name w:val="L111"/>
    <w:basedOn w:val="ListParagraph"/>
    <w:link w:val="L111Char"/>
    <w:qFormat/>
    <w:rsid w:val="00433740"/>
    <w:pPr>
      <w:spacing w:line="360" w:lineRule="auto"/>
      <w:ind w:firstLine="0"/>
    </w:pPr>
  </w:style>
  <w:style w:type="paragraph" w:styleId="HTMLPreformatted">
    <w:name w:val="HTML Preformatted"/>
    <w:basedOn w:val="Normal"/>
    <w:link w:val="HTMLPreformattedChar"/>
    <w:uiPriority w:val="99"/>
    <w:semiHidden/>
    <w:unhideWhenUsed/>
    <w:rsid w:val="00206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067A5"/>
    <w:rPr>
      <w:rFonts w:ascii="Courier New" w:eastAsia="Times New Roman" w:hAnsi="Courier New" w:cs="Courier New"/>
      <w:sz w:val="20"/>
      <w:szCs w:val="20"/>
      <w:lang w:val="en-US"/>
    </w:rPr>
  </w:style>
  <w:style w:type="character" w:customStyle="1" w:styleId="L111Char">
    <w:name w:val="L111 Char"/>
    <w:basedOn w:val="ListParagraphChar"/>
    <w:link w:val="L111"/>
    <w:rsid w:val="00433740"/>
    <w:rPr>
      <w:rFonts w:ascii="Times New Roman" w:hAnsi="Times New Roman" w:cs="Times New Roman"/>
      <w:sz w:val="26"/>
      <w:szCs w:val="26"/>
      <w:lang w:val="en-US"/>
    </w:rPr>
  </w:style>
  <w:style w:type="character" w:customStyle="1" w:styleId="co1">
    <w:name w:val="co1"/>
    <w:basedOn w:val="DefaultParagraphFont"/>
    <w:rsid w:val="002067A5"/>
  </w:style>
  <w:style w:type="character" w:customStyle="1" w:styleId="re0">
    <w:name w:val="re0"/>
    <w:basedOn w:val="DefaultParagraphFont"/>
    <w:rsid w:val="002067A5"/>
  </w:style>
  <w:style w:type="character" w:customStyle="1" w:styleId="sy0">
    <w:name w:val="sy0"/>
    <w:basedOn w:val="DefaultParagraphFont"/>
    <w:rsid w:val="002067A5"/>
  </w:style>
  <w:style w:type="character" w:customStyle="1" w:styleId="me1">
    <w:name w:val="me1"/>
    <w:basedOn w:val="DefaultParagraphFont"/>
    <w:rsid w:val="002067A5"/>
  </w:style>
  <w:style w:type="character" w:customStyle="1" w:styleId="sth">
    <w:name w:val="st_h"/>
    <w:basedOn w:val="DefaultParagraphFont"/>
    <w:rsid w:val="002067A5"/>
  </w:style>
  <w:style w:type="paragraph" w:styleId="NormalWeb">
    <w:name w:val="Normal (Web)"/>
    <w:basedOn w:val="Normal"/>
    <w:uiPriority w:val="99"/>
    <w:unhideWhenUsed/>
    <w:rsid w:val="002067A5"/>
    <w:pPr>
      <w:spacing w:before="100" w:beforeAutospacing="1" w:after="100" w:afterAutospacing="1" w:line="240" w:lineRule="auto"/>
      <w:ind w:firstLine="0"/>
      <w:jc w:val="left"/>
    </w:pPr>
    <w:rPr>
      <w:rFonts w:eastAsia="Times New Roman" w:cs="Times New Roman"/>
      <w:sz w:val="24"/>
      <w:szCs w:val="24"/>
      <w:lang w:val="en-US"/>
    </w:rPr>
  </w:style>
  <w:style w:type="character" w:styleId="HTMLCode">
    <w:name w:val="HTML Code"/>
    <w:basedOn w:val="DefaultParagraphFont"/>
    <w:uiPriority w:val="99"/>
    <w:semiHidden/>
    <w:unhideWhenUsed/>
    <w:rsid w:val="002067A5"/>
    <w:rPr>
      <w:rFonts w:ascii="Courier New" w:eastAsia="Times New Roman" w:hAnsi="Courier New" w:cs="Courier New"/>
      <w:sz w:val="20"/>
      <w:szCs w:val="20"/>
    </w:rPr>
  </w:style>
  <w:style w:type="table" w:customStyle="1" w:styleId="TableGridLight1">
    <w:name w:val="Table Grid Light1"/>
    <w:basedOn w:val="TableNormal"/>
    <w:next w:val="TableGridLight"/>
    <w:uiPriority w:val="40"/>
    <w:rsid w:val="000021C2"/>
    <w:pPr>
      <w:spacing w:after="0" w:line="240" w:lineRule="auto"/>
    </w:pPr>
    <w:rPr>
      <w:lang w:val="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TableGridLight">
    <w:name w:val="Grid Table Light"/>
    <w:basedOn w:val="TableNormal"/>
    <w:uiPriority w:val="40"/>
    <w:rsid w:val="000021C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omTat">
    <w:name w:val="TomTat"/>
    <w:basedOn w:val="Title"/>
    <w:link w:val="TomTatChar"/>
    <w:qFormat/>
    <w:rsid w:val="003370E0"/>
    <w:pPr>
      <w:spacing w:line="360" w:lineRule="auto"/>
      <w:ind w:firstLine="0"/>
    </w:pPr>
    <w:rPr>
      <w:rFonts w:eastAsia="Times New Roman" w:cs="Times New Roman"/>
    </w:rPr>
  </w:style>
  <w:style w:type="character" w:customStyle="1" w:styleId="TomTatChar">
    <w:name w:val="TomTat Char"/>
    <w:basedOn w:val="TitleChar"/>
    <w:link w:val="TomTat"/>
    <w:rsid w:val="003370E0"/>
    <w:rPr>
      <w:rFonts w:ascii="Times New Roman" w:eastAsia="Times New Roman" w:hAnsi="Times New Roman" w:cs="Times New Roman"/>
      <w:b/>
      <w:spacing w:val="5"/>
      <w:kern w:val="28"/>
      <w:sz w:val="28"/>
      <w:szCs w:val="52"/>
    </w:rPr>
  </w:style>
  <w:style w:type="paragraph" w:customStyle="1" w:styleId="A">
    <w:name w:val="A"/>
    <w:basedOn w:val="ListParagraph"/>
    <w:link w:val="AChar"/>
    <w:qFormat/>
    <w:rsid w:val="006D6597"/>
    <w:pPr>
      <w:ind w:left="426" w:hanging="426"/>
    </w:pPr>
    <w:rPr>
      <w:b/>
    </w:rPr>
  </w:style>
  <w:style w:type="character" w:customStyle="1" w:styleId="AChar">
    <w:name w:val="A Char"/>
    <w:basedOn w:val="ListParagraphChar"/>
    <w:link w:val="A"/>
    <w:rsid w:val="006D6597"/>
    <w:rPr>
      <w:rFonts w:ascii="Times New Roman" w:hAnsi="Times New Roman" w:cs="Times New Roman"/>
      <w:b/>
      <w:sz w:val="26"/>
      <w:szCs w:val="26"/>
      <w:lang w:val="en-US"/>
    </w:rPr>
  </w:style>
  <w:style w:type="paragraph" w:customStyle="1" w:styleId="PL">
    <w:name w:val="PL"/>
    <w:basedOn w:val="Title"/>
    <w:link w:val="PLChar"/>
    <w:qFormat/>
    <w:rsid w:val="007D7324"/>
    <w:pPr>
      <w:spacing w:line="360" w:lineRule="auto"/>
    </w:pPr>
    <w:rPr>
      <w:sz w:val="26"/>
      <w:szCs w:val="26"/>
      <w:lang w:val="en-US"/>
    </w:rPr>
  </w:style>
  <w:style w:type="character" w:customStyle="1" w:styleId="PLChar">
    <w:name w:val="PL Char"/>
    <w:basedOn w:val="TitleChar"/>
    <w:link w:val="PL"/>
    <w:rsid w:val="007D7324"/>
    <w:rPr>
      <w:rFonts w:ascii="Times New Roman" w:eastAsiaTheme="majorEastAsia" w:hAnsi="Times New Roman" w:cstheme="majorBidi"/>
      <w:b/>
      <w:spacing w:val="5"/>
      <w:kern w:val="28"/>
      <w:sz w:val="26"/>
      <w:szCs w:val="26"/>
      <w:lang w:val="en-US"/>
    </w:rPr>
  </w:style>
  <w:style w:type="paragraph" w:customStyle="1" w:styleId="Style14ptBoldCentered">
    <w:name w:val="Style 14 pt Bold Centered"/>
    <w:basedOn w:val="Normal"/>
    <w:rsid w:val="00212B36"/>
    <w:pPr>
      <w:spacing w:before="60" w:after="60" w:line="240" w:lineRule="auto"/>
      <w:ind w:firstLine="0"/>
      <w:jc w:val="center"/>
    </w:pPr>
    <w:rPr>
      <w:rFonts w:eastAsia="Times New Roman" w:cs="Times New Roman"/>
      <w:b/>
      <w:bCs/>
      <w:szCs w:val="20"/>
      <w:lang w:val="en-US"/>
    </w:rPr>
  </w:style>
  <w:style w:type="paragraph" w:customStyle="1" w:styleId="AAAA">
    <w:name w:val="AAAA"/>
    <w:basedOn w:val="A"/>
    <w:link w:val="AAAAChar"/>
    <w:qFormat/>
    <w:rsid w:val="00433740"/>
    <w:pPr>
      <w:numPr>
        <w:numId w:val="17"/>
      </w:numPr>
      <w:spacing w:line="360" w:lineRule="auto"/>
      <w:ind w:left="709" w:hanging="425"/>
    </w:pPr>
  </w:style>
  <w:style w:type="paragraph" w:customStyle="1" w:styleId="AVVV">
    <w:name w:val="AVVV"/>
    <w:basedOn w:val="Normal"/>
    <w:link w:val="AVVVChar"/>
    <w:qFormat/>
    <w:rsid w:val="0025073F"/>
    <w:pPr>
      <w:numPr>
        <w:numId w:val="5"/>
      </w:numPr>
      <w:spacing w:before="240"/>
      <w:ind w:left="1434" w:hanging="357"/>
    </w:pPr>
    <w:rPr>
      <w:b/>
      <w:lang w:val="en-US"/>
    </w:rPr>
  </w:style>
  <w:style w:type="character" w:customStyle="1" w:styleId="AAAAChar">
    <w:name w:val="AAAA Char"/>
    <w:basedOn w:val="AChar"/>
    <w:link w:val="AAAA"/>
    <w:rsid w:val="00433740"/>
    <w:rPr>
      <w:rFonts w:ascii="Times New Roman" w:hAnsi="Times New Roman" w:cs="Times New Roman"/>
      <w:b/>
      <w:sz w:val="26"/>
      <w:szCs w:val="26"/>
      <w:lang w:val="en-US"/>
    </w:rPr>
  </w:style>
  <w:style w:type="character" w:customStyle="1" w:styleId="AVVVChar">
    <w:name w:val="AVVV Char"/>
    <w:basedOn w:val="DefaultParagraphFont"/>
    <w:link w:val="AVVV"/>
    <w:rsid w:val="0025073F"/>
    <w:rPr>
      <w:rFonts w:ascii="Times New Roman" w:hAnsi="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0687185">
      <w:bodyDiv w:val="1"/>
      <w:marLeft w:val="0"/>
      <w:marRight w:val="0"/>
      <w:marTop w:val="0"/>
      <w:marBottom w:val="0"/>
      <w:divBdr>
        <w:top w:val="none" w:sz="0" w:space="0" w:color="auto"/>
        <w:left w:val="none" w:sz="0" w:space="0" w:color="auto"/>
        <w:bottom w:val="none" w:sz="0" w:space="0" w:color="auto"/>
        <w:right w:val="none" w:sz="0" w:space="0" w:color="auto"/>
      </w:divBdr>
    </w:div>
    <w:div w:id="661813803">
      <w:bodyDiv w:val="1"/>
      <w:marLeft w:val="0"/>
      <w:marRight w:val="0"/>
      <w:marTop w:val="0"/>
      <w:marBottom w:val="0"/>
      <w:divBdr>
        <w:top w:val="none" w:sz="0" w:space="0" w:color="auto"/>
        <w:left w:val="none" w:sz="0" w:space="0" w:color="auto"/>
        <w:bottom w:val="none" w:sz="0" w:space="0" w:color="auto"/>
        <w:right w:val="none" w:sz="0" w:space="0" w:color="auto"/>
      </w:divBdr>
    </w:div>
    <w:div w:id="1550798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07/relationships/hdphoto" Target="media/hdphoto1.wdp"/><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7.tmp"/><Relationship Id="rId82" Type="http://schemas.openxmlformats.org/officeDocument/2006/relationships/theme" Target="theme/theme1.xml"/><Relationship Id="rId19" Type="http://schemas.openxmlformats.org/officeDocument/2006/relationships/hyperlink" Target="http://en.wikipedia.org/wiki/Facebook" TargetMode="External"/><Relationship Id="rId14" Type="http://schemas.openxmlformats.org/officeDocument/2006/relationships/image" Target="media/image4.png"/><Relationship Id="rId22" Type="http://schemas.openxmlformats.org/officeDocument/2006/relationships/hyperlink" Target="http://docs.elgg.org/wiki/Engine/DataModel"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mp"/><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mailto:root@192.168.22.147:igs_db.sq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www.wandisco.com/ubersvn" TargetMode="External"/><Relationship Id="rId80"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n.wikipedia.org/wiki/File:Soc-net-paten-growth-chart.p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tmp"/><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tmp"/><Relationship Id="rId70" Type="http://schemas.openxmlformats.org/officeDocument/2006/relationships/image" Target="media/image56.png"/><Relationship Id="rId75" Type="http://schemas.openxmlformats.org/officeDocument/2006/relationships/hyperlink" Target="mailto:root@192.168.22.14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tmp"/><Relationship Id="rId10" Type="http://schemas.openxmlformats.org/officeDocument/2006/relationships/hyperlink" Target="http://your-socialmedia.pro/?p=316"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tmp"/><Relationship Id="rId65" Type="http://schemas.openxmlformats.org/officeDocument/2006/relationships/image" Target="media/image51.png"/><Relationship Id="rId73" Type="http://schemas.openxmlformats.org/officeDocument/2006/relationships/hyperlink" Target="http://en.wikipedia.org/wiki/SVN" TargetMode="External"/><Relationship Id="rId78" Type="http://schemas.openxmlformats.org/officeDocument/2006/relationships/hyperlink" Target="http://www.wandisco.com/ubersvn/download"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mailto:root@192.168.22.147:igs.tar.gz"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3" Type="http://schemas.openxmlformats.org/officeDocument/2006/relationships/hyperlink" Target="http://www.php.net/" TargetMode="External"/><Relationship Id="rId2" Type="http://schemas.openxmlformats.org/officeDocument/2006/relationships/hyperlink" Target="http://www.apache.org/" TargetMode="External"/><Relationship Id="rId1" Type="http://schemas.openxmlformats.org/officeDocument/2006/relationships/hyperlink" Target="http://svnbook.red-bean.com/nightly/en/svn.ref.reposhooks.html" TargetMode="External"/><Relationship Id="rId5" Type="http://schemas.openxmlformats.org/officeDocument/2006/relationships/hyperlink" Target="http://en.wikipedia.org/wiki/Secure_Shell/" TargetMode="External"/><Relationship Id="rId4" Type="http://schemas.openxmlformats.org/officeDocument/2006/relationships/hyperlink" Target="http://www.mysq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60EE6-A796-4F22-AD29-56D54D358409}">
  <ds:schemaRefs>
    <ds:schemaRef ds:uri="http://schemas.openxmlformats.org/officeDocument/2006/bibliography"/>
  </ds:schemaRefs>
</ds:datastoreItem>
</file>

<file path=customXml/itemProps2.xml><?xml version="1.0" encoding="utf-8"?>
<ds:datastoreItem xmlns:ds="http://schemas.openxmlformats.org/officeDocument/2006/customXml" ds:itemID="{240AB26C-0A15-4AB7-8365-D5AE62ADC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16199</Words>
  <Characters>92336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Kha Nguyen</cp:lastModifiedBy>
  <cp:revision>2</cp:revision>
  <cp:lastPrinted>2014-02-26T17:16:00Z</cp:lastPrinted>
  <dcterms:created xsi:type="dcterms:W3CDTF">2014-03-18T02:35:00Z</dcterms:created>
  <dcterms:modified xsi:type="dcterms:W3CDTF">2014-03-18T02:35:00Z</dcterms:modified>
</cp:coreProperties>
</file>